
<file path=[Content_Types].xml><?xml version="1.0" encoding="utf-8"?>
<Types xmlns="http://schemas.openxmlformats.org/package/2006/content-types">
  <Default Extension="pdf" ContentType="application/pd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69A388" w14:textId="77777777" w:rsidR="00144719" w:rsidRDefault="0086538F">
      <w:pPr>
        <w:pStyle w:val="Ttulo"/>
      </w:pPr>
      <w:r>
        <w:t xml:space="preserve"> A simulation study to compare </w:t>
      </w:r>
      <m:oMath>
        <m:sSup>
          <m:sSupPr>
            <m:ctrlPr>
              <w:rPr>
                <w:rFonts w:ascii="Cambria Math" w:hAnsi="Cambria Math"/>
              </w:rPr>
            </m:ctrlPr>
          </m:sSupPr>
          <m:e>
            <m:r>
              <m:rPr>
                <m:sty m:val="bi"/>
              </m:rPr>
              <w:rPr>
                <w:rFonts w:ascii="Cambria Math" w:hAnsi="Cambria Math"/>
              </w:rPr>
              <m:t>​</m:t>
            </m:r>
          </m:e>
          <m:sup>
            <m:r>
              <m:rPr>
                <m:sty m:val="bi"/>
              </m:rPr>
              <w:rPr>
                <w:rFonts w:ascii="Cambria Math" w:hAnsi="Cambria Math"/>
              </w:rPr>
              <m:t>210</m:t>
            </m:r>
          </m:sup>
        </m:sSup>
      </m:oMath>
      <w:r>
        <w:t xml:space="preserve">Pb dating analyses </w:t>
      </w:r>
    </w:p>
    <w:p w14:paraId="71B397EE" w14:textId="77777777" w:rsidR="00144719" w:rsidRPr="0086538F" w:rsidRDefault="0086538F">
      <w:pPr>
        <w:pStyle w:val="Author"/>
        <w:rPr>
          <w:lang w:val="es-MX"/>
        </w:rPr>
      </w:pPr>
      <w:r w:rsidRPr="0086538F">
        <w:rPr>
          <w:lang w:val="es-MX"/>
        </w:rPr>
        <w:t>Marco A Aquino-López</w:t>
      </w:r>
      <w:r>
        <w:rPr>
          <w:rStyle w:val="Refdenotaalpie"/>
        </w:rPr>
        <w:footnoteReference w:id="1"/>
      </w:r>
      <w:r w:rsidRPr="0086538F">
        <w:rPr>
          <w:lang w:val="es-MX"/>
        </w:rPr>
        <w:t xml:space="preserve"> </w:t>
      </w:r>
      <w:r>
        <w:rPr>
          <w:rStyle w:val="Refdenotaalpie"/>
        </w:rPr>
        <w:footnoteReference w:id="2"/>
      </w:r>
    </w:p>
    <w:p w14:paraId="11D88B83" w14:textId="77777777" w:rsidR="00144719" w:rsidRPr="0086538F" w:rsidRDefault="0086538F">
      <w:pPr>
        <w:pStyle w:val="Author"/>
        <w:rPr>
          <w:lang w:val="es-MX"/>
        </w:rPr>
      </w:pPr>
      <w:r w:rsidRPr="0086538F">
        <w:rPr>
          <w:lang w:val="es-MX"/>
        </w:rPr>
        <w:t>Nicole K. Sanderson</w:t>
      </w:r>
      <w:r>
        <w:rPr>
          <w:rStyle w:val="Refdenotaalpie"/>
        </w:rPr>
        <w:footnoteReference w:id="3"/>
      </w:r>
    </w:p>
    <w:p w14:paraId="3B6CD26B" w14:textId="77777777" w:rsidR="00144719" w:rsidRPr="0086538F" w:rsidRDefault="0086538F">
      <w:pPr>
        <w:pStyle w:val="Author"/>
        <w:rPr>
          <w:lang w:val="es-MX"/>
        </w:rPr>
      </w:pPr>
      <w:r w:rsidRPr="0086538F">
        <w:rPr>
          <w:lang w:val="es-MX"/>
        </w:rPr>
        <w:t>Maarten Blaauw</w:t>
      </w:r>
      <w:r>
        <w:rPr>
          <w:rStyle w:val="Refdenotaalpie"/>
        </w:rPr>
        <w:footnoteReference w:id="4"/>
      </w:r>
    </w:p>
    <w:p w14:paraId="58D124B1" w14:textId="77777777" w:rsidR="00144719" w:rsidRPr="0086538F" w:rsidRDefault="0086538F">
      <w:pPr>
        <w:pStyle w:val="Author"/>
        <w:rPr>
          <w:lang w:val="es-MX"/>
        </w:rPr>
      </w:pPr>
      <w:r w:rsidRPr="0086538F">
        <w:rPr>
          <w:lang w:val="es-MX"/>
        </w:rPr>
        <w:t>Joan-Albert Sanchez-Cabeza</w:t>
      </w:r>
      <w:r>
        <w:rPr>
          <w:rStyle w:val="Refdenotaalpie"/>
        </w:rPr>
        <w:footnoteReference w:id="5"/>
      </w:r>
    </w:p>
    <w:p w14:paraId="6A7981A0" w14:textId="77777777" w:rsidR="00144719" w:rsidRPr="0086538F" w:rsidRDefault="0086538F">
      <w:pPr>
        <w:pStyle w:val="Author"/>
        <w:rPr>
          <w:lang w:val="es-MX"/>
        </w:rPr>
      </w:pPr>
      <w:r w:rsidRPr="0086538F">
        <w:rPr>
          <w:lang w:val="es-MX"/>
        </w:rPr>
        <w:t>Ana Carolina Ruiz-Fern</w:t>
      </w:r>
      <w:r>
        <w:rPr>
          <w:lang w:val="es-MX"/>
        </w:rPr>
        <w:t>á</w:t>
      </w:r>
      <w:r w:rsidRPr="0086538F">
        <w:rPr>
          <w:lang w:val="es-MX"/>
        </w:rPr>
        <w:t>ndez</w:t>
      </w:r>
      <w:r>
        <w:rPr>
          <w:rStyle w:val="Refdenotaalpie"/>
        </w:rPr>
        <w:footnoteReference w:id="6"/>
      </w:r>
    </w:p>
    <w:p w14:paraId="526EC378" w14:textId="77777777" w:rsidR="00144719" w:rsidRDefault="0086538F">
      <w:pPr>
        <w:pStyle w:val="Author"/>
      </w:pPr>
      <w:r>
        <w:t>J Andrés Christen</w:t>
      </w:r>
      <w:r>
        <w:rPr>
          <w:rStyle w:val="Refdenotaalpie"/>
        </w:rPr>
        <w:footnoteReference w:id="7"/>
      </w:r>
    </w:p>
    <w:p w14:paraId="7E4DC575" w14:textId="77777777" w:rsidR="00144719" w:rsidRDefault="0086538F">
      <w:pPr>
        <w:pStyle w:val="Fecha"/>
      </w:pPr>
      <w:r>
        <w:t xml:space="preserve"> </w:t>
      </w:r>
    </w:p>
    <w:p w14:paraId="089D04CE" w14:textId="77777777" w:rsidR="00144719" w:rsidRDefault="0086538F">
      <w:pPr>
        <w:pStyle w:val="Abstract"/>
      </w:pPr>
      <w:r>
        <w:t xml:space="preserve">The increasing interest in understanding anthropogenic impacts on the environment have led to a considerable number of studies focusing on sedimentary records for the last </w:t>
      </w:r>
      <m:oMath>
        <m:r>
          <m:rPr>
            <m:sty m:val="p"/>
          </m:rPr>
          <w:rPr>
            <w:rFonts w:ascii="Cambria Math" w:hAnsi="Cambria Math"/>
          </w:rPr>
          <m:t>∼</m:t>
        </m:r>
      </m:oMath>
      <w:r>
        <w:t xml:space="preserve"> 100 - 200 years. Dating this period is often complicated by the poor resolution and large errors associated with radiocarbon (14C) ages, which is the most popular dating technique. To improve age-depth model resolution for the recent period, sediment dating with lead-210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is widely used as it provides absolute and continuous dates for the last </w:t>
      </w:r>
      <m:oMath>
        <m:r>
          <m:rPr>
            <m:sty m:val="p"/>
          </m:rPr>
          <w:rPr>
            <w:rFonts w:ascii="Cambria Math" w:hAnsi="Cambria Math"/>
          </w:rPr>
          <m:t>∼</m:t>
        </m:r>
      </m:oMath>
      <w:r>
        <w:t xml:space="preserve"> 100 - 150 years. The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dating method has traditionally relied on the Constant Rate of Supply (CRS, also known as Constant Flux - CF) model which uses the radioactive decay equation as an age-depth relationship resulting in a restrictive model to approximate dates. In this work, we compare the classical approach to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dating (CRS) and its Bayesian alternative (</w:t>
      </w:r>
      <w:r>
        <w:rPr>
          <w:i/>
          <w:iCs/>
        </w:rPr>
        <w:t>Plum</w:t>
      </w:r>
      <w:r>
        <w:t xml:space="preserve">). To do so, we created simulated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profiles following three different sedimentation processes, complying with the assumptions imposed by the CRS model, and analysed them using both approaches. Results indicate that the CRS model does not capture the true values</w:t>
      </w:r>
      <w:ins w:id="0" w:author="Reviewer" w:date="2021-06-26T18:39:00Z">
        <w:r>
          <w:t>,</w:t>
        </w:r>
      </w:ins>
      <w:r>
        <w:t xml:space="preserve"> even with a high dating resolution </w:t>
      </w:r>
      <w:del w:id="1" w:author="Reviewer" w:date="2021-06-26T18:40:00Z">
        <w:r w:rsidDel="0086538F">
          <w:delText xml:space="preserve">for </w:delText>
        </w:r>
      </w:del>
      <w:ins w:id="2" w:author="Reviewer" w:date="2021-06-26T18:40:00Z">
        <w:r>
          <w:t xml:space="preserve">of </w:t>
        </w:r>
      </w:ins>
      <w:r>
        <w:t>the sediment</w:t>
      </w:r>
      <w:ins w:id="3" w:author="Reviewer" w:date="2021-06-26T18:40:00Z">
        <w:r>
          <w:t xml:space="preserve"> record</w:t>
        </w:r>
      </w:ins>
      <w:r>
        <w:t xml:space="preserve">, nor </w:t>
      </w:r>
      <w:del w:id="4" w:author="Reviewer" w:date="2021-06-26T18:42:00Z">
        <w:r w:rsidDel="0086538F">
          <w:delText xml:space="preserve">improves </w:delText>
        </w:r>
      </w:del>
      <w:r>
        <w:t>does its accuracy improve as more information is available. On the other hand, the Bayesian alternative (</w:t>
      </w:r>
      <w:r>
        <w:rPr>
          <w:i/>
          <w:iCs/>
        </w:rPr>
        <w:t>Plum</w:t>
      </w:r>
      <w:r>
        <w:t>) provides consistently more accurate results even with few samples, and its accuracy and precision constantly improves as more information is available.</w:t>
      </w:r>
    </w:p>
    <w:p w14:paraId="0ACE0A83" w14:textId="77777777" w:rsidR="00144719" w:rsidRDefault="0086538F">
      <w:pPr>
        <w:pStyle w:val="FirstParagraph"/>
      </w:pPr>
      <w:r>
        <w:t>0</w:t>
      </w:r>
    </w:p>
    <w:p w14:paraId="1D75F57F" w14:textId="77777777" w:rsidR="00144719" w:rsidRDefault="0086538F">
      <w:pPr>
        <w:pStyle w:val="Textoindependiente"/>
      </w:pPr>
      <w:r>
        <w:t>0</w:t>
      </w:r>
    </w:p>
    <w:p w14:paraId="5157BB90" w14:textId="77777777" w:rsidR="00144719" w:rsidRDefault="0086538F">
      <w:pPr>
        <w:pStyle w:val="Textoindependiente"/>
      </w:pPr>
      <w:r>
        <w:lastRenderedPageBreak/>
        <w:t xml:space="preserve"> </w:t>
      </w:r>
      <w:r>
        <w:rPr>
          <w:b/>
          <w:bCs/>
        </w:rPr>
        <w:t xml:space="preserve">A simulation study to compare </w:t>
      </w:r>
      <m:oMath>
        <m:sSup>
          <m:sSupPr>
            <m:ctrlPr>
              <w:rPr>
                <w:rFonts w:ascii="Cambria Math" w:hAnsi="Cambria Math"/>
              </w:rPr>
            </m:ctrlPr>
          </m:sSupPr>
          <m:e>
            <m:r>
              <w:rPr>
                <w:rFonts w:ascii="Cambria Math" w:hAnsi="Cambria Math"/>
              </w:rPr>
              <m:t>​</m:t>
            </m:r>
          </m:e>
          <m:sup>
            <m:r>
              <w:rPr>
                <w:rFonts w:ascii="Cambria Math" w:hAnsi="Cambria Math"/>
              </w:rPr>
              <m:t>210</m:t>
            </m:r>
          </m:sup>
        </m:sSup>
      </m:oMath>
      <w:r>
        <w:rPr>
          <w:b/>
          <w:bCs/>
        </w:rPr>
        <w:t>Pb dating analyses</w:t>
      </w:r>
      <w:r>
        <w:t xml:space="preserve"> </w:t>
      </w:r>
    </w:p>
    <w:p w14:paraId="2DC36685" w14:textId="77777777" w:rsidR="00144719" w:rsidRDefault="0086538F">
      <w:pPr>
        <w:pStyle w:val="Textoindependiente"/>
      </w:pPr>
      <w:r>
        <w:rPr>
          <w:i/>
          <w:iCs/>
        </w:rPr>
        <w:t>Keywords:</w:t>
      </w:r>
      <w:r>
        <w:t xml:space="preserve"> Plum, Age-depth models, Chronology, Constant Rate of Supply, Comparison.</w:t>
      </w:r>
    </w:p>
    <w:p w14:paraId="3C40C2AD" w14:textId="77777777" w:rsidR="00144719" w:rsidRDefault="0086538F">
      <w:pPr>
        <w:pStyle w:val="Ttulo1"/>
      </w:pPr>
      <w:bookmarkStart w:id="5" w:name="introduction"/>
      <w:r>
        <w:t>Introduction</w:t>
      </w:r>
    </w:p>
    <w:p w14:paraId="1B792FD5" w14:textId="77777777" w:rsidR="00144719" w:rsidRDefault="0086538F">
      <w:pPr>
        <w:pStyle w:val="FirstParagraph"/>
      </w:pPr>
      <w:r>
        <w:t>Lead-210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is a radionuclide, part of the </w:t>
      </w:r>
      <m:oMath>
        <m:sSup>
          <m:sSupPr>
            <m:ctrlPr>
              <w:rPr>
                <w:rFonts w:ascii="Cambria Math" w:hAnsi="Cambria Math"/>
              </w:rPr>
            </m:ctrlPr>
          </m:sSupPr>
          <m:e>
            <m:r>
              <w:rPr>
                <w:rFonts w:ascii="Cambria Math" w:hAnsi="Cambria Math"/>
              </w:rPr>
              <m:t>​</m:t>
            </m:r>
          </m:e>
          <m:sup>
            <m:r>
              <w:rPr>
                <w:rFonts w:ascii="Cambria Math" w:hAnsi="Cambria Math"/>
              </w:rPr>
              <m:t>238</m:t>
            </m:r>
          </m:sup>
        </m:sSup>
      </m:oMath>
      <w:r>
        <w:t>U decay chain, which forms naturally in the atmosphere as well as in sediments. This isotope, with a half-life of 22.23</w:t>
      </w:r>
      <m:oMath>
        <m:r>
          <m:rPr>
            <m:sty m:val="p"/>
          </m:rPr>
          <w:rPr>
            <w:rFonts w:ascii="Cambria Math" w:hAnsi="Cambria Math"/>
          </w:rPr>
          <m:t>±</m:t>
        </m:r>
      </m:oMath>
      <w:r>
        <w:t xml:space="preserve">0.12 years, is commonly used to date </w:t>
      </w:r>
      <w:del w:id="6" w:author="Reviewer" w:date="2021-06-26T18:43:00Z">
        <w:r w:rsidDel="0086538F">
          <w:delText xml:space="preserve">recent </w:delText>
        </w:r>
      </w:del>
      <w:r>
        <w:t>recently accumulated sediments (</w:t>
      </w:r>
      <m:oMath>
        <m:r>
          <m:rPr>
            <m:sty m:val="p"/>
          </m:rPr>
          <w:rPr>
            <w:rFonts w:ascii="Cambria Math" w:hAnsi="Cambria Math"/>
          </w:rPr>
          <m:t>&lt;</m:t>
        </m:r>
        <m:r>
          <w:rPr>
            <w:rFonts w:ascii="Cambria Math" w:hAnsi="Cambria Math"/>
          </w:rPr>
          <m:t>150</m:t>
        </m:r>
      </m:oMath>
      <w:r>
        <w:t xml:space="preserve">years). In recent decades, increasing number of palaeoecological and pollution studies have focused on these recent sediments [e.g.,@Courtney2019] in order to evaluate human impacts on the environment. Unlike </w:t>
      </w:r>
      <w:del w:id="7" w:author="Reviewer" w:date="2021-06-26T18:43:00Z">
        <w:r w:rsidDel="0086538F">
          <w:delText xml:space="preserve">to </w:delText>
        </w:r>
      </w:del>
      <w:r>
        <w:t>other dating techniques</w:t>
      </w:r>
      <w:ins w:id="8" w:author="Reviewer" w:date="2021-06-26T18:43:00Z">
        <w:r>
          <w:t>,</w:t>
        </w:r>
      </w:ins>
      <w:r>
        <w:t xml:space="preserve"> such as </w:t>
      </w:r>
      <m:oMath>
        <m:sSup>
          <m:sSupPr>
            <m:ctrlPr>
              <w:rPr>
                <w:rFonts w:ascii="Cambria Math" w:hAnsi="Cambria Math"/>
              </w:rPr>
            </m:ctrlPr>
          </m:sSupPr>
          <m:e>
            <m:r>
              <w:rPr>
                <w:rFonts w:ascii="Cambria Math" w:hAnsi="Cambria Math"/>
              </w:rPr>
              <m:t>​</m:t>
            </m:r>
          </m:e>
          <m:sup>
            <m:r>
              <w:rPr>
                <w:rFonts w:ascii="Cambria Math" w:hAnsi="Cambria Math"/>
              </w:rPr>
              <m:t>14</m:t>
            </m:r>
          </m:sup>
        </m:sSup>
      </m:oMath>
      <w:r>
        <w:t>C (radiocarbon</w:t>
      </w:r>
      <w:del w:id="9" w:author="Reviewer" w:date="2021-06-26T18:44:00Z">
        <w:r w:rsidDel="0086538F">
          <w:delText xml:space="preserve"> dating</w:delText>
        </w:r>
      </w:del>
      <w:r>
        <w:t xml:space="preserve">), </w:t>
      </w:r>
      <w:ins w:id="10" w:author="Reviewer" w:date="2021-06-26T18:46:00Z">
        <w:r w:rsidRPr="0086538F">
          <w:rPr>
            <w:vertAlign w:val="superscript"/>
            <w:rPrChange w:id="11" w:author="Reviewer" w:date="2021-06-26T18:46:00Z">
              <w:rPr/>
            </w:rPrChange>
          </w:rPr>
          <w:t>210</w:t>
        </w:r>
        <w:r>
          <w:t xml:space="preserve">Pb dating </w:t>
        </w:r>
      </w:ins>
      <w:del w:id="12" w:author="Reviewer" w:date="2021-06-26T18:45:00Z">
        <w:r w:rsidDel="0086538F">
          <w:delText>dating</w:delText>
        </w:r>
      </w:del>
      <w:del w:id="13" w:author="Reviewer" w:date="2021-06-26T18:46:00Z">
        <w:r w:rsidDel="0086538F">
          <w:delText xml:space="preserve"> single sediment layer</w:delText>
        </w:r>
      </w:del>
      <w:del w:id="14" w:author="Reviewer" w:date="2021-06-26T18:45:00Z">
        <w:r w:rsidDel="0086538F">
          <w:delText>s</w:delText>
        </w:r>
      </w:del>
      <w:del w:id="15" w:author="Reviewer" w:date="2021-06-26T18:46:00Z">
        <w:r w:rsidDel="0086538F">
          <w:delText xml:space="preserve"> </w:delText>
        </w:r>
      </w:del>
      <w:r>
        <w:t xml:space="preserve">is not possible from a single measurement of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w:t>
      </w:r>
      <w:ins w:id="16" w:author="Reviewer" w:date="2021-06-26T18:46:00Z">
        <w:r>
          <w:t xml:space="preserve">and a </w:t>
        </w:r>
      </w:ins>
      <w:ins w:id="17" w:author="Reviewer" w:date="2021-06-26T18:47:00Z">
        <w:r w:rsidRPr="004120AC">
          <w:rPr>
            <w:vertAlign w:val="superscript"/>
            <w:rPrChange w:id="18" w:author="Reviewer" w:date="2021-06-26T19:37:00Z">
              <w:rPr/>
            </w:rPrChange>
          </w:rPr>
          <w:t>210</w:t>
        </w:r>
        <w:r>
          <w:t>Pb-</w:t>
        </w:r>
      </w:ins>
      <w:ins w:id="19" w:author="Reviewer" w:date="2021-06-26T18:46:00Z">
        <w:r>
          <w:t xml:space="preserve">chronology can </w:t>
        </w:r>
      </w:ins>
      <w:ins w:id="20" w:author="Reviewer" w:date="2021-06-26T19:37:00Z">
        <w:r w:rsidR="004120AC">
          <w:t xml:space="preserve">only </w:t>
        </w:r>
      </w:ins>
      <w:ins w:id="21" w:author="Reviewer" w:date="2021-06-26T18:46:00Z">
        <w:r>
          <w:t xml:space="preserve">be established </w:t>
        </w:r>
      </w:ins>
      <w:del w:id="22" w:author="Reviewer" w:date="2021-06-26T18:47:00Z">
        <w:r w:rsidDel="0086538F">
          <w:delText xml:space="preserve">it is </w:delText>
        </w:r>
      </w:del>
      <w:del w:id="23" w:author="Reviewer" w:date="2021-06-26T19:37:00Z">
        <w:r w:rsidDel="004120AC">
          <w:delText xml:space="preserve">only </w:delText>
        </w:r>
      </w:del>
      <w:r>
        <w:t>when a suitable portion of the excess-</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(atmospheric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decay curve is measured</w:t>
      </w:r>
      <w:ins w:id="24" w:author="Reviewer" w:date="2021-06-26T18:47:00Z">
        <w:r>
          <w:t xml:space="preserve"> (</w:t>
        </w:r>
      </w:ins>
      <w:del w:id="25" w:author="Reviewer" w:date="2021-06-26T18:47:00Z">
        <w:r w:rsidDel="0086538F">
          <w:delText xml:space="preserve">, </w:delText>
        </w:r>
      </w:del>
      <w:r>
        <w:t>representing the to</w:t>
      </w:r>
      <w:ins w:id="26" w:author="Reviewer" w:date="2021-06-26T18:44:00Z">
        <w:r>
          <w:t>t</w:t>
        </w:r>
      </w:ins>
      <w:del w:id="27" w:author="Reviewer" w:date="2021-06-26T18:46:00Z">
        <w:r w:rsidDel="0086538F">
          <w:delText>r</w:delText>
        </w:r>
      </w:del>
      <w:r>
        <w:t xml:space="preserve">al inventory of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from atmospheric deposition and runoff</w:t>
      </w:r>
      <w:ins w:id="28" w:author="Reviewer" w:date="2021-06-26T19:43:00Z">
        <w:r w:rsidR="004C2A79">
          <w:t xml:space="preserve"> contribution</w:t>
        </w:r>
      </w:ins>
      <w:ins w:id="29" w:author="Reviewer" w:date="2021-06-26T18:47:00Z">
        <w:r>
          <w:t>)</w:t>
        </w:r>
      </w:ins>
      <w:del w:id="30" w:author="Reviewer" w:date="2021-06-26T18:47:00Z">
        <w:r w:rsidDel="0086538F">
          <w:delText>,</w:delText>
        </w:r>
      </w:del>
      <w:r>
        <w:t xml:space="preserve"> and </w:t>
      </w:r>
      <w:del w:id="31" w:author="Reviewer" w:date="2021-06-26T18:47:00Z">
        <w:r w:rsidDel="0086538F">
          <w:delText xml:space="preserve">when </w:delText>
        </w:r>
      </w:del>
      <w:r>
        <w:t>certain assumptions about the sedimentation process are met</w:t>
      </w:r>
      <w:del w:id="32" w:author="Reviewer" w:date="2021-06-26T19:38:00Z">
        <w:r w:rsidDel="004C2A79">
          <w:delText xml:space="preserve"> that</w:delText>
        </w:r>
      </w:del>
      <w:del w:id="33" w:author="Reviewer" w:date="2021-06-26T18:46:00Z">
        <w:r w:rsidDel="0086538F">
          <w:delText xml:space="preserve"> a chronology can be established</w:delText>
        </w:r>
      </w:del>
      <w:r>
        <w:t>. The</w:t>
      </w:r>
      <w:ins w:id="34" w:author="Reviewer" w:date="2021-06-26T19:38:00Z">
        <w:r w:rsidR="004C2A79">
          <w:t xml:space="preserve"> retrospective</w:t>
        </w:r>
      </w:ins>
      <w:del w:id="35" w:author="Reviewer" w:date="2021-06-26T19:38:00Z">
        <w:r w:rsidDel="004C2A79">
          <w:delText>se</w:delText>
        </w:r>
      </w:del>
      <w:r>
        <w:t xml:space="preserve"> </w:t>
      </w:r>
      <w:ins w:id="36" w:author="Reviewer" w:date="2021-06-26T19:38:00Z">
        <w:r w:rsidR="004C2A79">
          <w:t xml:space="preserve">environmental </w:t>
        </w:r>
      </w:ins>
      <w:r>
        <w:t xml:space="preserve">studies strongly rely on the accuracy of their chronologies in order to correctly assign dates to chemical, biological and ecological changes. That is, unlike other dating techniques, an analysis of a series (data set) of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measurements must be carried out in order to obtain meaningful dates. Samples are taken </w:t>
      </w:r>
      <w:ins w:id="37" w:author="Reviewer" w:date="2021-06-26T19:39:00Z">
        <w:r w:rsidR="004C2A79">
          <w:t>at different depths</w:t>
        </w:r>
        <w:r w:rsidR="004C2A79">
          <w:t xml:space="preserve"> </w:t>
        </w:r>
      </w:ins>
      <w:r>
        <w:t xml:space="preserve">along a </w:t>
      </w:r>
      <w:ins w:id="38" w:author="Reviewer" w:date="2021-06-26T19:39:00Z">
        <w:r w:rsidR="004C2A79">
          <w:t xml:space="preserve">sediment </w:t>
        </w:r>
      </w:ins>
      <w:r>
        <w:t>core (e.g., lake, peatland, marine sediments)</w:t>
      </w:r>
      <w:del w:id="39" w:author="Reviewer" w:date="2021-06-26T19:39:00Z">
        <w:r w:rsidDel="004C2A79">
          <w:delText xml:space="preserve"> at different depths,</w:delText>
        </w:r>
      </w:del>
      <w:r>
        <w:t xml:space="preserve"> from which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activity is measured. The whole series of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measurements need to be analysed in order to attempt to produce a coherent chronology, see [@Aquino2018].</w:t>
      </w:r>
    </w:p>
    <w:p w14:paraId="132CAEB6" w14:textId="0B5CA821" w:rsidR="00144719" w:rsidRDefault="0086538F" w:rsidP="00B46B1D">
      <w:pPr>
        <w:pStyle w:val="Textoindependiente"/>
      </w:pPr>
      <w:r>
        <w:t xml:space="preserve">A range of traditional data analyses, or so called “models”, are available for dating recent sediments using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e.g. the Constant Initial Concentration [CIC,@Goldberg1963], also known as Constant Activity [CA,@Robbins1975], the Constant Flux : Constant sedimentation [CF:CS,@Crozaz1964] and the Constant Rate of Supply [CRS,@Appleby1978; @Robbins1978; @Sanchez-Cabeza2012] also known as the Constant Flux model (CF). </w:t>
      </w:r>
      <w:ins w:id="40" w:author="Reviewer" w:date="2021-06-26T20:33:00Z">
        <w:r w:rsidR="00B46B1D">
          <w:t>The</w:t>
        </w:r>
      </w:ins>
      <w:ins w:id="41" w:author="Reviewer" w:date="2021-06-26T20:43:00Z">
        <w:r w:rsidR="00E57687">
          <w:t xml:space="preserve"> main assumption of the</w:t>
        </w:r>
      </w:ins>
      <w:ins w:id="42" w:author="Reviewer" w:date="2021-06-26T20:33:00Z">
        <w:r w:rsidR="00B46B1D">
          <w:t xml:space="preserve"> CIC model </w:t>
        </w:r>
      </w:ins>
      <w:ins w:id="43" w:author="Reviewer" w:date="2021-06-26T20:43:00Z">
        <w:r w:rsidR="00E57687">
          <w:t>is</w:t>
        </w:r>
      </w:ins>
      <w:ins w:id="44" w:author="Reviewer" w:date="2021-06-26T20:33:00Z">
        <w:r w:rsidR="00B46B1D">
          <w:t xml:space="preserve"> that </w:t>
        </w:r>
        <w:r w:rsidR="00B46B1D">
          <w:t>sedimen</w:t>
        </w:r>
        <w:r w:rsidR="00B46B1D">
          <w:t>t</w:t>
        </w:r>
        <w:r w:rsidR="00B46B1D">
          <w:t>s have a constant ini</w:t>
        </w:r>
        <w:r w:rsidR="00B46B1D">
          <w:t>t</w:t>
        </w:r>
        <w:r w:rsidR="00B46B1D">
          <w:t xml:space="preserve">ial </w:t>
        </w:r>
        <w:r w:rsidR="00B46B1D" w:rsidRPr="00B46B1D">
          <w:rPr>
            <w:vertAlign w:val="superscript"/>
            <w:rPrChange w:id="45" w:author="Reviewer" w:date="2021-06-26T20:35:00Z">
              <w:rPr/>
            </w:rPrChange>
          </w:rPr>
          <w:t>21</w:t>
        </w:r>
        <w:r w:rsidR="00B46B1D" w:rsidRPr="00B46B1D">
          <w:rPr>
            <w:vertAlign w:val="superscript"/>
            <w:rPrChange w:id="46" w:author="Reviewer" w:date="2021-06-26T20:35:00Z">
              <w:rPr/>
            </w:rPrChange>
          </w:rPr>
          <w:t>0</w:t>
        </w:r>
        <w:r w:rsidR="00B46B1D">
          <w:t>Pb concentration</w:t>
        </w:r>
      </w:ins>
      <w:ins w:id="47" w:author="Reviewer" w:date="2021-06-26T20:43:00Z">
        <w:r w:rsidR="00E57687">
          <w:t>.</w:t>
        </w:r>
      </w:ins>
      <w:ins w:id="48" w:author="Reviewer" w:date="2021-06-26T20:33:00Z">
        <w:r w:rsidR="00B46B1D">
          <w:t xml:space="preserve"> </w:t>
        </w:r>
      </w:ins>
      <w:ins w:id="49" w:author="Reviewer" w:date="2021-06-26T20:29:00Z">
        <w:r w:rsidR="00D040C3">
          <w:t xml:space="preserve">Both CF:CS and </w:t>
        </w:r>
      </w:ins>
      <w:del w:id="50" w:author="Reviewer" w:date="2021-06-26T20:29:00Z">
        <w:r w:rsidDel="00D040C3">
          <w:delText xml:space="preserve">The </w:delText>
        </w:r>
      </w:del>
      <w:r>
        <w:t>CRS model</w:t>
      </w:r>
      <w:ins w:id="51" w:author="Reviewer" w:date="2021-06-26T20:29:00Z">
        <w:r w:rsidR="00D040C3">
          <w:t>s</w:t>
        </w:r>
      </w:ins>
      <w:r>
        <w:t xml:space="preserve"> </w:t>
      </w:r>
      <w:ins w:id="52" w:author="Reviewer" w:date="2021-06-26T20:30:00Z">
        <w:r w:rsidR="00D040C3">
          <w:t>assume</w:t>
        </w:r>
      </w:ins>
      <w:ins w:id="53" w:author="Reviewer" w:date="2021-06-26T20:29:00Z">
        <w:r w:rsidR="00D040C3">
          <w:t xml:space="preserve"> a constant flux of </w:t>
        </w:r>
        <m:oMath>
          <m:sSup>
            <m:sSupPr>
              <m:ctrlPr>
                <w:rPr>
                  <w:rFonts w:ascii="Cambria Math" w:hAnsi="Cambria Math"/>
                </w:rPr>
              </m:ctrlPr>
            </m:sSupPr>
            <m:e>
              <m:r>
                <w:rPr>
                  <w:rFonts w:ascii="Cambria Math" w:hAnsi="Cambria Math"/>
                </w:rPr>
                <m:t>​</m:t>
              </m:r>
            </m:e>
            <m:sup>
              <m:r>
                <w:rPr>
                  <w:rFonts w:ascii="Cambria Math" w:hAnsi="Cambria Math"/>
                </w:rPr>
                <m:t>210</m:t>
              </m:r>
            </m:sup>
          </m:sSup>
        </m:oMath>
        <w:r w:rsidR="00D040C3">
          <w:t xml:space="preserve">Pb, </w:t>
        </w:r>
      </w:ins>
      <w:ins w:id="54" w:author="Reviewer" w:date="2021-06-26T20:30:00Z">
        <w:r w:rsidR="00D040C3">
          <w:t xml:space="preserve">but </w:t>
        </w:r>
      </w:ins>
      <w:ins w:id="55" w:author="Reviewer" w:date="2021-06-26T20:38:00Z">
        <w:r w:rsidR="00B46B1D">
          <w:t>the CF:C</w:t>
        </w:r>
      </w:ins>
      <w:ins w:id="56" w:author="Reviewer" w:date="2021-06-26T20:39:00Z">
        <w:r w:rsidR="00B46B1D">
          <w:t>S model</w:t>
        </w:r>
        <w:r w:rsidR="00B46B1D">
          <w:t xml:space="preserve"> assumes that </w:t>
        </w:r>
        <w:r w:rsidR="00B46B1D">
          <w:t>the sedimentation rate is</w:t>
        </w:r>
        <w:r w:rsidR="00B46B1D">
          <w:t xml:space="preserve"> constant</w:t>
        </w:r>
        <w:r w:rsidR="00B46B1D">
          <w:t xml:space="preserve">. </w:t>
        </w:r>
      </w:ins>
      <w:ins w:id="57" w:author="Reviewer" w:date="2021-06-26T20:30:00Z">
        <w:r w:rsidR="00D040C3">
          <w:t xml:space="preserve">CRS </w:t>
        </w:r>
      </w:ins>
      <w:r>
        <w:t xml:space="preserve">is by far the most popular (see Figure </w:t>
      </w:r>
      <w:hyperlink w:anchor="fig:210models">
        <w:r>
          <w:rPr>
            <w:rStyle w:val="Hipervnculo"/>
          </w:rPr>
          <w:t>1</w:t>
        </w:r>
      </w:hyperlink>
      <w:r>
        <w:t xml:space="preserve">) and </w:t>
      </w:r>
      <w:del w:id="58" w:author="Reviewer" w:date="2021-06-26T20:30:00Z">
        <w:r w:rsidDel="00D040C3">
          <w:delText>has the most flexible assumptions</w:delText>
        </w:r>
      </w:del>
      <w:ins w:id="59" w:author="Reviewer" w:date="2021-06-26T20:30:00Z">
        <w:r w:rsidR="00D040C3">
          <w:t xml:space="preserve">allows estimating </w:t>
        </w:r>
        <w:r w:rsidR="00D040C3">
          <w:lastRenderedPageBreak/>
          <w:t xml:space="preserve">variable </w:t>
        </w:r>
      </w:ins>
      <w:ins w:id="60" w:author="Reviewer" w:date="2021-06-26T20:33:00Z">
        <w:r w:rsidR="00B46B1D">
          <w:t>mass</w:t>
        </w:r>
      </w:ins>
      <w:ins w:id="61" w:author="Reviewer" w:date="2021-06-26T20:30:00Z">
        <w:r w:rsidR="00D040C3">
          <w:t xml:space="preserve"> accumulatio</w:t>
        </w:r>
      </w:ins>
      <w:ins w:id="62" w:author="Reviewer" w:date="2021-06-26T20:31:00Z">
        <w:r w:rsidR="00D040C3">
          <w:t>n rates</w:t>
        </w:r>
      </w:ins>
      <w:r>
        <w:t xml:space="preserve">. </w:t>
      </w:r>
      <w:del w:id="63" w:author="Reviewer" w:date="2021-06-26T20:33:00Z">
        <w:r w:rsidDel="00B46B1D">
          <w:delText>Other</w:delText>
        </w:r>
      </w:del>
      <w:del w:id="64" w:author="Reviewer" w:date="2021-06-26T20:28:00Z">
        <w:r w:rsidDel="00D040C3">
          <w:delText>,</w:delText>
        </w:r>
      </w:del>
      <w:del w:id="65" w:author="Reviewer" w:date="2021-06-26T20:33:00Z">
        <w:r w:rsidDel="00B46B1D">
          <w:delText xml:space="preserve"> more restrictive</w:delText>
        </w:r>
      </w:del>
      <w:del w:id="66" w:author="Reviewer" w:date="2021-06-26T20:28:00Z">
        <w:r w:rsidDel="00D040C3">
          <w:delText>,</w:delText>
        </w:r>
      </w:del>
      <w:del w:id="67" w:author="Reviewer" w:date="2021-06-26T20:33:00Z">
        <w:r w:rsidDel="00B46B1D">
          <w:delText xml:space="preserve"> models such as CF:CS and </w:delText>
        </w:r>
      </w:del>
      <w:del w:id="68" w:author="Reviewer" w:date="2021-06-26T20:39:00Z">
        <w:r w:rsidDel="00B46B1D">
          <w:delText xml:space="preserve">CIC also require </w:delText>
        </w:r>
      </w:del>
      <w:del w:id="69" w:author="Reviewer" w:date="2021-06-26T20:31:00Z">
        <w:r w:rsidDel="00D040C3">
          <w:delText xml:space="preserve">the </w:delText>
        </w:r>
      </w:del>
      <w:del w:id="70" w:author="Reviewer" w:date="2021-06-26T20:29:00Z">
        <w:r w:rsidDel="00D040C3">
          <w:delText xml:space="preserve">assumption of a constant flux of </w:delText>
        </w:r>
        <m:oMath>
          <m:sSup>
            <m:sSupPr>
              <m:ctrlPr>
                <w:rPr>
                  <w:rFonts w:ascii="Cambria Math" w:hAnsi="Cambria Math"/>
                </w:rPr>
              </m:ctrlPr>
            </m:sSupPr>
            <m:e>
              <m:r>
                <w:rPr>
                  <w:rFonts w:ascii="Cambria Math" w:hAnsi="Cambria Math"/>
                </w:rPr>
                <m:t>​</m:t>
              </m:r>
            </m:e>
            <m:sup>
              <m:r>
                <w:rPr>
                  <w:rFonts w:ascii="Cambria Math" w:hAnsi="Cambria Math"/>
                </w:rPr>
                <m:t>210</m:t>
              </m:r>
            </m:sup>
          </m:sSup>
        </m:oMath>
        <w:r w:rsidDel="00D040C3">
          <w:delText xml:space="preserve">Pb, </w:delText>
        </w:r>
      </w:del>
      <w:del w:id="71" w:author="Reviewer" w:date="2021-06-26T20:31:00Z">
        <w:r w:rsidDel="00D040C3">
          <w:delText xml:space="preserve">as well </w:delText>
        </w:r>
      </w:del>
      <w:del w:id="72" w:author="Reviewer" w:date="2021-06-26T20:39:00Z">
        <w:r w:rsidDel="00B46B1D">
          <w:delText xml:space="preserve">additional </w:delText>
        </w:r>
      </w:del>
      <w:del w:id="73" w:author="Reviewer" w:date="2021-06-26T20:31:00Z">
        <w:r w:rsidDel="00D040C3">
          <w:delText xml:space="preserve">as other </w:delText>
        </w:r>
      </w:del>
      <w:del w:id="74" w:author="Reviewer" w:date="2021-06-26T20:39:00Z">
        <w:r w:rsidDel="00B46B1D">
          <w:delText>assumptions of the sedimentation process</w:delText>
        </w:r>
      </w:del>
      <w:del w:id="75" w:author="Reviewer" w:date="2021-06-26T20:31:00Z">
        <w:r w:rsidDel="00D040C3">
          <w:delText xml:space="preserve">, as well as that of a constant supply of </w:delText>
        </w:r>
        <m:oMath>
          <m:sSup>
            <m:sSupPr>
              <m:ctrlPr>
                <w:rPr>
                  <w:rFonts w:ascii="Cambria Math" w:hAnsi="Cambria Math"/>
                </w:rPr>
              </m:ctrlPr>
            </m:sSupPr>
            <m:e>
              <m:r>
                <w:rPr>
                  <w:rFonts w:ascii="Cambria Math" w:hAnsi="Cambria Math"/>
                </w:rPr>
                <m:t>​</m:t>
              </m:r>
            </m:e>
            <m:sup>
              <m:r>
                <w:rPr>
                  <w:rFonts w:ascii="Cambria Math" w:hAnsi="Cambria Math"/>
                </w:rPr>
                <m:t>210</m:t>
              </m:r>
            </m:sup>
          </m:sSup>
        </m:oMath>
        <w:r w:rsidDel="00D040C3">
          <w:delText>Pb</w:delText>
        </w:r>
      </w:del>
      <w:del w:id="76" w:author="Reviewer" w:date="2021-06-26T20:39:00Z">
        <w:r w:rsidDel="00B46B1D">
          <w:delText xml:space="preserve">. </w:delText>
        </w:r>
      </w:del>
      <w:r>
        <w:t xml:space="preserve">The flexibility of the CRS model in terms of its assumptions, comes at the cost of needing to measure a sufficient portion of the </w:t>
      </w:r>
      <w:ins w:id="77" w:author="Reviewer" w:date="2021-06-26T19:43:00Z">
        <w:r w:rsidR="004C2A79">
          <w:t xml:space="preserve">excess </w:t>
        </w:r>
        <w:r w:rsidR="004C2A79" w:rsidRPr="004C2A79">
          <w:rPr>
            <w:vertAlign w:val="superscript"/>
            <w:rPrChange w:id="78" w:author="Reviewer" w:date="2021-06-26T19:44:00Z">
              <w:rPr/>
            </w:rPrChange>
          </w:rPr>
          <w:t>210</w:t>
        </w:r>
        <w:r w:rsidR="004C2A79">
          <w:t xml:space="preserve">Pb </w:t>
        </w:r>
      </w:ins>
      <w:r>
        <w:t xml:space="preserve">inventory or to use of interpolation/extrapolation in order to properly estimate the complete inventory of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in the sediment. For details see the following section.</w:t>
      </w:r>
    </w:p>
    <w:p w14:paraId="343735AA" w14:textId="77777777" w:rsidR="00144719" w:rsidRDefault="0086538F">
      <w:pPr>
        <w:pStyle w:val="CaptionedFigure"/>
      </w:pPr>
      <w:bookmarkStart w:id="79" w:name="fig:210models"/>
      <w:r>
        <w:rPr>
          <w:noProof/>
        </w:rPr>
        <w:drawing>
          <wp:inline distT="0" distB="0" distL="0" distR="0" wp14:anchorId="07ADACD3" wp14:editId="2CCBE25C">
            <wp:extent cx="4114800" cy="3657600"/>
            <wp:effectExtent l="0" t="0" r="0" b="0"/>
            <wp:docPr id="1" name="Picture" descr="Figure 1: Frequency of ^{210}Pb dating models used in papers between 1964 and 2017. Data gathered by [@Courtney2019] from a literature review of 271 papers. The models include CF:CS model The Constant Flux - Constant Sedimentation;[The Constant Flux - Constant Sedimentation;@Robbins1978], CIC (Constant Initial Concentration) [@Goldberg1963; @Crozaz1964; @Robbins1978] and CRS - Constant Rate of Supply;[Constant Rate of Supply;@Appleby1978; @Robbins1978]. "/>
            <wp:cNvGraphicFramePr/>
            <a:graphic xmlns:a="http://schemas.openxmlformats.org/drawingml/2006/main">
              <a:graphicData uri="http://schemas.openxmlformats.org/drawingml/2006/picture">
                <pic:pic xmlns:pic="http://schemas.openxmlformats.org/drawingml/2006/picture">
                  <pic:nvPicPr>
                    <pic:cNvPr id="0" name="Picture" descr="barras.pdf"/>
                    <pic:cNvPicPr>
                      <a:picLocks noChangeAspect="1" noChangeArrowheads="1"/>
                    </pic:cNvPicPr>
                  </pic:nvPicPr>
                  <pic:blipFill>
                    <a:blip r:embed="rId7"/>
                    <a:stretch>
                      <a:fillRect/>
                    </a:stretch>
                  </pic:blipFill>
                  <pic:spPr bwMode="auto">
                    <a:xfrm>
                      <a:off x="0" y="0"/>
                      <a:ext cx="4114800" cy="3657600"/>
                    </a:xfrm>
                    <a:prstGeom prst="rect">
                      <a:avLst/>
                    </a:prstGeom>
                    <a:noFill/>
                    <a:ln w="9525">
                      <a:noFill/>
                      <a:headEnd/>
                      <a:tailEnd/>
                    </a:ln>
                  </pic:spPr>
                </pic:pic>
              </a:graphicData>
            </a:graphic>
          </wp:inline>
        </w:drawing>
      </w:r>
      <w:bookmarkEnd w:id="79"/>
    </w:p>
    <w:p w14:paraId="4512816A" w14:textId="77777777" w:rsidR="00144719" w:rsidRDefault="0086538F">
      <w:pPr>
        <w:pStyle w:val="ImageCaption"/>
      </w:pPr>
      <w:r>
        <w:t xml:space="preserve">Figure 1: Frequency of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dating models used in papers between 1964 and 2017. Data gathered by [@Courtney2019] from a literature review of 271 papers. The models include CF:CS model [The Constant Flux - Constant Sedimentation;@Robbins1978], CIC (Constant Initial Concentration) [@Goldberg1963; @Crozaz1964; @Robbins1978] and CRS - [Constant Rate of Supply;@Appleby1978; @Robbins1978]. </w:t>
      </w:r>
    </w:p>
    <w:p w14:paraId="71FBA45C" w14:textId="77777777" w:rsidR="00144719" w:rsidRDefault="0086538F">
      <w:pPr>
        <w:pStyle w:val="Textoindependiente"/>
      </w:pPr>
      <w:commentRangeStart w:id="80"/>
      <w:r>
        <w:t xml:space="preserve">The CRS model has undergone several revisions in the last decade in order to improve its applicability and precision. There are two types of revisions to this model: (1) revisions to its uncertainty quantification [eg. @Binford1990; @Appleby2001; @Sanchez-Cabeza2014] and (2) to its application where extra information is available, such as external independent dating markers (e.g. </w:t>
      </w:r>
      <m:oMath>
        <m:sSup>
          <m:sSupPr>
            <m:ctrlPr>
              <w:rPr>
                <w:rFonts w:ascii="Cambria Math" w:hAnsi="Cambria Math"/>
              </w:rPr>
            </m:ctrlPr>
          </m:sSupPr>
          <m:e>
            <m:r>
              <w:rPr>
                <w:rFonts w:ascii="Cambria Math" w:hAnsi="Cambria Math"/>
              </w:rPr>
              <m:t>​</m:t>
            </m:r>
          </m:e>
          <m:sup>
            <m:r>
              <w:rPr>
                <w:rFonts w:ascii="Cambria Math" w:hAnsi="Cambria Math"/>
              </w:rPr>
              <m:t>137</m:t>
            </m:r>
          </m:sup>
        </m:sSup>
      </m:oMath>
      <w:r>
        <w:t>Cs profiles), laminated sediments, tephras, contaminated layers (known sedimentary events) [eg.@Appleby1998; @Appleby2001; @Appleby2008].</w:t>
      </w:r>
      <w:commentRangeEnd w:id="80"/>
      <w:r w:rsidR="00B129AD">
        <w:rPr>
          <w:rStyle w:val="Refdecomentario"/>
        </w:rPr>
        <w:commentReference w:id="80"/>
      </w:r>
    </w:p>
    <w:p w14:paraId="5DDD49FE" w14:textId="77777777" w:rsidR="00144719" w:rsidRDefault="0086538F">
      <w:pPr>
        <w:pStyle w:val="Textoindependiente"/>
      </w:pPr>
      <w:r>
        <w:t xml:space="preserve">A recent inter-laboratory model comparison experiment [@Barsanti2020] presented concerning results. Two measured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data sets were send to 14 laboratories around the world with varying degrees of expertise in the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dating method. Each laboratory was asked to provide a chronology, given the same data. It is important to note that each laboratory applied their preferred model; in most cases the CRS model was calculated. This experiment resulted in a wide range of chronologies, independently of the model used, providing different </w:t>
      </w:r>
      <w:del w:id="81" w:author="Reviewer" w:date="2021-06-26T19:45:00Z">
        <w:r w:rsidDel="004C2A79">
          <w:delText xml:space="preserve">chronologies </w:delText>
        </w:r>
      </w:del>
      <w:ins w:id="82" w:author="Reviewer" w:date="2021-06-26T19:45:00Z">
        <w:r w:rsidR="004C2A79">
          <w:t>results</w:t>
        </w:r>
        <w:r w:rsidR="004C2A79">
          <w:t xml:space="preserve"> </w:t>
        </w:r>
      </w:ins>
      <w:r>
        <w:t xml:space="preserve">even when the same </w:t>
      </w:r>
      <w:r>
        <w:lastRenderedPageBreak/>
        <w:t>model and dataset was used. The authors reinforced the need to use of independent time markers (independent dating sources) to validate and “anchor" of the chronologies, as suggested previously by [@Smith2001]. This comparison experiment clearly and critically shows the impact that user decisions and applying expert adaptations/revisions have on the resulting chronologies. In order to replicate and/or update any given chronology, such user decisions becomes extremely important. In addition, raw data sets are also required; unfortunately, both the raw data sets and/or user’s decisions are rarely reported.</w:t>
      </w:r>
    </w:p>
    <w:p w14:paraId="0D6C76C2" w14:textId="1E8BF3E2" w:rsidR="00144719" w:rsidRDefault="0086538F">
      <w:pPr>
        <w:pStyle w:val="Textoindependiente"/>
      </w:pPr>
      <w:r>
        <w:t xml:space="preserve">Recently [@Aquino2018] presented an alternative to these classical models, by introducing </w:t>
      </w:r>
      <w:r>
        <w:rPr>
          <w:i/>
          <w:iCs/>
        </w:rPr>
        <w:t>Plum</w:t>
      </w:r>
      <w:r>
        <w:t xml:space="preserve">, a Bayesian approach to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dating. This model treats every data point as originating from a forward model that includes both the sedimentation process and the radioactive decay process. </w:t>
      </w:r>
      <w:r>
        <w:rPr>
          <w:i/>
          <w:iCs/>
        </w:rPr>
        <w:t>Plum</w:t>
      </w:r>
      <w:r>
        <w:t xml:space="preserve"> also assumes a constant rate of supply to the sediment, similar to the CRS model</w:t>
      </w:r>
      <w:ins w:id="83" w:author="Reviewer" w:date="2021-06-26T19:46:00Z">
        <w:r w:rsidR="004C2A79">
          <w:t xml:space="preserve">, although </w:t>
        </w:r>
      </w:ins>
      <w:del w:id="84" w:author="Reviewer" w:date="2021-06-26T19:46:00Z">
        <w:r w:rsidDel="004C2A79">
          <w:delText xml:space="preserve"> (</w:delText>
        </w:r>
      </w:del>
      <w:r>
        <w:t>this assumption can be relaxed at the cost of computational power</w:t>
      </w:r>
      <w:del w:id="85" w:author="Reviewer" w:date="2021-06-26T19:46:00Z">
        <w:r w:rsidDel="004C2A79">
          <w:delText>)</w:delText>
        </w:r>
      </w:del>
      <w:r>
        <w:t>.</w:t>
      </w:r>
      <w:ins w:id="86" w:author="Reviewer" w:date="2021-06-26T19:46:00Z">
        <w:r w:rsidR="004C2A79">
          <w:t xml:space="preserve"> </w:t>
        </w:r>
      </w:ins>
      <w:r>
        <w:t xml:space="preserve">Another important difference between the CRS and </w:t>
      </w:r>
      <w:r>
        <w:rPr>
          <w:i/>
          <w:iCs/>
        </w:rPr>
        <w:t>Plum</w:t>
      </w:r>
      <w:r>
        <w:t xml:space="preserve"> is that the latter incorporates the</w:t>
      </w:r>
      <w:ins w:id="87" w:author="Reviewer" w:date="2021-06-26T19:48:00Z">
        <w:r w:rsidR="00C1290E">
          <w:t xml:space="preserve"> value of th</w:t>
        </w:r>
      </w:ins>
      <w:ins w:id="88" w:author="Reviewer" w:date="2021-06-26T19:49:00Z">
        <w:r w:rsidR="00C1290E">
          <w:t>e</w:t>
        </w:r>
      </w:ins>
      <w:r>
        <w:t xml:space="preserve"> 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which naturally forms in the sediment and is normally </w:t>
      </w:r>
      <w:commentRangeStart w:id="89"/>
      <w:r>
        <w:t>threaded as a hindrance v</w:t>
      </w:r>
      <w:proofErr w:type="spellStart"/>
      <w:r>
        <w:t>ariable</w:t>
      </w:r>
      <w:commentRangeEnd w:id="89"/>
      <w:proofErr w:type="spellEnd"/>
      <w:r w:rsidR="004C2A79">
        <w:rPr>
          <w:rStyle w:val="Refdecomentario"/>
        </w:rPr>
        <w:commentReference w:id="89"/>
      </w:r>
      <w:r>
        <w:t>.</w:t>
      </w:r>
    </w:p>
    <w:p w14:paraId="1514B005" w14:textId="77777777" w:rsidR="00144719" w:rsidRDefault="0086538F">
      <w:pPr>
        <w:pStyle w:val="Textoindependiente"/>
      </w:pPr>
      <w:r>
        <w:t xml:space="preserve">[@Blaauw2018] presented a comparison between classical and Bayesian age-depth models construction, both for real and simulated </w:t>
      </w:r>
      <m:oMath>
        <m:sSup>
          <m:sSupPr>
            <m:ctrlPr>
              <w:rPr>
                <w:rFonts w:ascii="Cambria Math" w:hAnsi="Cambria Math"/>
              </w:rPr>
            </m:ctrlPr>
          </m:sSupPr>
          <m:e>
            <m:r>
              <w:rPr>
                <w:rFonts w:ascii="Cambria Math" w:hAnsi="Cambria Math"/>
              </w:rPr>
              <m:t>​</m:t>
            </m:r>
          </m:e>
          <m:sup>
            <m:r>
              <w:rPr>
                <w:rFonts w:ascii="Cambria Math" w:hAnsi="Cambria Math"/>
              </w:rPr>
              <m:t>14</m:t>
            </m:r>
          </m:sup>
        </m:sSup>
      </m:oMath>
      <w:r>
        <w:t xml:space="preserve">C-dated cores. They concluded that Bayesian age-depth models provide a more accurate result and more realistic uncertainties under a wide range of scenarios. The objective of the present study is to test whether the results obtained by [@Blaauw2018], concerning the accuracy and precision of the Bayesian approach, are maintained in a more complex modelling situation, such as the construction of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Pb-based age-depth models. To do so, we compare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dates and uncertainties from the widely applied CRS model </w:t>
      </w:r>
      <w:commentRangeStart w:id="90"/>
      <w:r w:rsidRPr="00335E0D">
        <w:rPr>
          <w:strike/>
        </w:rPr>
        <w:t xml:space="preserve">(by far the most popular age-depth model for </w:t>
      </w:r>
      <m:oMath>
        <m:sSup>
          <m:sSupPr>
            <m:ctrlPr>
              <w:rPr>
                <w:rFonts w:ascii="Cambria Math" w:hAnsi="Cambria Math"/>
                <w:strike/>
              </w:rPr>
            </m:ctrlPr>
          </m:sSupPr>
          <m:e>
            <m:r>
              <w:rPr>
                <w:rFonts w:ascii="Cambria Math" w:hAnsi="Cambria Math"/>
                <w:strike/>
              </w:rPr>
              <m:t>​</m:t>
            </m:r>
          </m:e>
          <m:sup>
            <m:r>
              <w:rPr>
                <w:rFonts w:ascii="Cambria Math" w:hAnsi="Cambria Math"/>
                <w:strike/>
              </w:rPr>
              <m:t>210</m:t>
            </m:r>
          </m:sup>
        </m:sSup>
      </m:oMath>
      <w:r w:rsidRPr="00335E0D">
        <w:rPr>
          <w:strike/>
        </w:rPr>
        <w:t>Pb</w:t>
      </w:r>
      <w:commentRangeEnd w:id="90"/>
      <w:r w:rsidR="00335E0D">
        <w:rPr>
          <w:rStyle w:val="Refdecomentario"/>
        </w:rPr>
        <w:commentReference w:id="90"/>
      </w:r>
      <w:r w:rsidRPr="00335E0D">
        <w:rPr>
          <w:strike/>
        </w:rPr>
        <w:t>)</w:t>
      </w:r>
      <w:r>
        <w:t xml:space="preserve"> against </w:t>
      </w:r>
      <w:r>
        <w:rPr>
          <w:i/>
          <w:iCs/>
        </w:rPr>
        <w:t>Plum</w:t>
      </w:r>
      <w:r>
        <w:t xml:space="preserve"> using simulated cores, i.e. sedimentation “scenarios”. We also aim to observe the learning process of each of the models and estimate the amount of information is needed to obtained a reasonable chronology for each model. This process is of crucial importance as the amount of information depends on the number of samples; which in turn depends on the budget and user decision of how much of such budget gets uses to developing the age-depth model.</w:t>
      </w:r>
    </w:p>
    <w:p w14:paraId="55B1647D" w14:textId="77777777" w:rsidR="00144719" w:rsidRDefault="0086538F">
      <w:pPr>
        <w:pStyle w:val="Textoindependiente"/>
      </w:pPr>
      <w:r>
        <w:t>The paper is organized as follows: second section sets the tools we use for the model comparison, describing the simulations of the three different scenarios. Section 3 describes the comparison for both the overall chronologies and for single depths. Section 4 shows the impact of expert revisions. Lastly, Section 5 presents the conclusions and discussion of the results obtained in section 3.</w:t>
      </w:r>
    </w:p>
    <w:bookmarkStart w:id="91" w:name="pb-models"/>
    <w:bookmarkEnd w:id="5"/>
    <w:p w14:paraId="116903DA" w14:textId="77777777" w:rsidR="00144719" w:rsidRDefault="0086538F">
      <w:pPr>
        <w:pStyle w:val="Ttulo1"/>
      </w:pPr>
      <m:oMath>
        <m:sSup>
          <m:sSupPr>
            <m:ctrlPr>
              <w:rPr>
                <w:rFonts w:ascii="Cambria Math" w:hAnsi="Cambria Math"/>
              </w:rPr>
            </m:ctrlPr>
          </m:sSupPr>
          <m:e>
            <m:r>
              <m:rPr>
                <m:sty m:val="bi"/>
              </m:rPr>
              <w:rPr>
                <w:rFonts w:ascii="Cambria Math" w:hAnsi="Cambria Math"/>
              </w:rPr>
              <m:t>​</m:t>
            </m:r>
          </m:e>
          <m:sup>
            <m:r>
              <m:rPr>
                <m:sty m:val="bi"/>
              </m:rPr>
              <w:rPr>
                <w:rFonts w:ascii="Cambria Math" w:hAnsi="Cambria Math"/>
              </w:rPr>
              <m:t>210</m:t>
            </m:r>
          </m:sup>
        </m:sSup>
      </m:oMath>
      <w:r>
        <w:t>Pb Models</w:t>
      </w:r>
    </w:p>
    <w:p w14:paraId="04C58004" w14:textId="6F5E7B61" w:rsidR="00144719" w:rsidRDefault="0086538F">
      <w:pPr>
        <w:pStyle w:val="FirstParagraph"/>
      </w:pPr>
      <w:r>
        <w:t xml:space="preserve">As previously mentioned there exist a series of methods to estimate ages from sediments containing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These methods are based on different assumptions to achieve different chronologies. It is important to note that all </w:t>
      </w:r>
      <w:proofErr w:type="gramStart"/>
      <w:r>
        <w:t>these model</w:t>
      </w:r>
      <w:proofErr w:type="gramEnd"/>
      <w:r>
        <w:t xml:space="preserve">, excluding </w:t>
      </w:r>
      <w:r>
        <w:rPr>
          <w:i/>
          <w:iCs/>
        </w:rPr>
        <w:t>Plum</w:t>
      </w:r>
      <w:r>
        <w:t xml:space="preserve">, only deal with unsupported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w:t>
      </w:r>
      <w:commentRangeStart w:id="92"/>
      <w:r>
        <w:t xml:space="preserve">which is </w:t>
      </w:r>
      <w:ins w:id="93" w:author="Reviewer" w:date="2021-06-26T19:51:00Z">
        <w:r w:rsidR="00335E0D">
          <w:t xml:space="preserve">mostly of </w:t>
        </w:r>
      </w:ins>
      <w:r>
        <w:t xml:space="preserve">atmospheric </w:t>
      </w:r>
      <w:commentRangeEnd w:id="92"/>
      <w:r w:rsidR="00335E0D">
        <w:rPr>
          <w:rStyle w:val="Refdecomentario"/>
        </w:rPr>
        <w:commentReference w:id="92"/>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(also </w:t>
      </w:r>
      <w:r>
        <w:lastRenderedPageBreak/>
        <w:t xml:space="preserve">known as excess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Considering that almost any sediment contains some level of local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(call 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which is constantly replenish</w:t>
      </w:r>
      <w:ins w:id="94" w:author="Reviewer" w:date="2021-06-26T19:52:00Z">
        <w:r w:rsidR="00335E0D">
          <w:t>ed</w:t>
        </w:r>
      </w:ins>
      <w:r>
        <w:t xml:space="preserve">, and it is indistinguishable from the unsupported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w:t>
      </w:r>
      <w:ins w:id="95" w:author="Reviewer" w:date="2021-06-26T19:52:00Z">
        <w:r w:rsidR="00335E0D">
          <w:t>,</w:t>
        </w:r>
      </w:ins>
      <w:r>
        <w:t xml:space="preserve"> the proper calculation of the unsupported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is critical. In this chapter, we will go into some details of each model.</w:t>
      </w:r>
    </w:p>
    <w:p w14:paraId="27CCC750" w14:textId="77777777" w:rsidR="00144719" w:rsidRDefault="0086538F">
      <w:pPr>
        <w:pStyle w:val="Ttulo2"/>
      </w:pPr>
      <w:bookmarkStart w:id="96" w:name="data"/>
      <w:r>
        <w:t>Data</w:t>
      </w:r>
    </w:p>
    <w:p w14:paraId="760701D4" w14:textId="20680F18" w:rsidR="00144719" w:rsidRDefault="0086538F">
      <w:pPr>
        <w:pStyle w:val="FirstParagraph"/>
      </w:pPr>
      <w:r>
        <w:t xml:space="preserve">In order to introduce the nature of the data which these models use to create a age-depth model, we will use the data presented by [@Sanchez-Cabeza2012] in Table </w:t>
      </w:r>
      <w:hyperlink w:anchor="tab:tehuaii">
        <w:r>
          <w:rPr>
            <w:rStyle w:val="Hipervnculo"/>
          </w:rPr>
          <w:t>1</w:t>
        </w:r>
      </w:hyperlink>
      <w:r>
        <w:t>. This data comes from</w:t>
      </w:r>
      <w:ins w:id="97" w:author="Reviewer" w:date="2021-06-26T19:57:00Z">
        <w:r w:rsidR="00F46A39">
          <w:t xml:space="preserve"> the analysis of </w:t>
        </w:r>
        <w:r w:rsidR="00F46A39" w:rsidRPr="00F46A39">
          <w:rPr>
            <w:vertAlign w:val="superscript"/>
          </w:rPr>
          <w:t>210</w:t>
        </w:r>
        <w:r w:rsidR="00F46A39">
          <w:t>P</w:t>
        </w:r>
      </w:ins>
      <w:ins w:id="98" w:author="Reviewer" w:date="2021-06-26T19:58:00Z">
        <w:r w:rsidR="00F46A39">
          <w:t>o</w:t>
        </w:r>
      </w:ins>
      <w:ins w:id="99" w:author="Reviewer" w:date="2021-06-26T19:57:00Z">
        <w:r w:rsidR="00F46A39">
          <w:t xml:space="preserve"> </w:t>
        </w:r>
      </w:ins>
      <w:ins w:id="100" w:author="Reviewer" w:date="2021-06-26T19:58:00Z">
        <w:r w:rsidR="00F46A39">
          <w:t>by</w:t>
        </w:r>
      </w:ins>
      <w:r>
        <w:t xml:space="preserve"> </w:t>
      </w:r>
      <w:ins w:id="101" w:author="Reviewer" w:date="2021-06-26T19:57:00Z">
        <w:r w:rsidR="00F46A39">
          <w:t>alpha-particle</w:t>
        </w:r>
      </w:ins>
      <w:r>
        <w:t xml:space="preserve"> spectrometry</w:t>
      </w:r>
      <w:ins w:id="102" w:author="Reviewer" w:date="2021-06-26T19:53:00Z">
        <w:r w:rsidR="00335E0D">
          <w:t>,</w:t>
        </w:r>
      </w:ins>
      <w:r>
        <w:t xml:space="preserve"> which </w:t>
      </w:r>
      <w:del w:id="103" w:author="Reviewer" w:date="2021-06-26T19:59:00Z">
        <w:r w:rsidDel="00F46A39">
          <w:delText xml:space="preserve">only </w:delText>
        </w:r>
      </w:del>
      <w:ins w:id="104" w:author="Reviewer" w:date="2021-06-26T19:59:00Z">
        <w:r w:rsidR="00F46A39">
          <w:t>provides</w:t>
        </w:r>
        <w:r w:rsidR="00F46A39">
          <w:t xml:space="preserve"> </w:t>
        </w:r>
      </w:ins>
      <w:r>
        <w:t>measures</w:t>
      </w:r>
      <w:ins w:id="105" w:author="Reviewer" w:date="2021-06-26T19:59:00Z">
        <w:r w:rsidR="00F46A39">
          <w:t xml:space="preserve"> of</w:t>
        </w:r>
      </w:ins>
      <w:r>
        <w:t xml:space="preserve">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w:t>
      </w:r>
      <w:ins w:id="106" w:author="Reviewer" w:date="2021-06-26T19:59:00Z">
        <w:r w:rsidR="00F46A39">
          <w:t xml:space="preserve"> assuming secular equilibrium between both radionuclides</w:t>
        </w:r>
        <w:r w:rsidR="001D49FE">
          <w:t xml:space="preserve"> and, i</w:t>
        </w:r>
      </w:ins>
      <w:del w:id="107" w:author="Reviewer" w:date="2021-06-26T19:59:00Z">
        <w:r w:rsidDel="00F46A39">
          <w:delText>, i</w:delText>
        </w:r>
      </w:del>
      <w:r>
        <w:t xml:space="preserve">n order </w:t>
      </w:r>
      <w:del w:id="108" w:author="Reviewer" w:date="2021-06-26T20:00:00Z">
        <w:r w:rsidDel="001D49FE">
          <w:delText xml:space="preserve">to have an </w:delText>
        </w:r>
      </w:del>
      <w:r>
        <w:t xml:space="preserve">estimate of the supported </w:t>
      </w:r>
      <w:ins w:id="109" w:author="Reviewer" w:date="2021-06-26T20:00:00Z">
        <w:r w:rsidR="001D49FE" w:rsidRPr="001D49FE">
          <w:rPr>
            <w:vertAlign w:val="superscript"/>
            <w:rPrChange w:id="110" w:author="Reviewer" w:date="2021-06-26T20:00:00Z">
              <w:rPr/>
            </w:rPrChange>
          </w:rPr>
          <w:t>210</w:t>
        </w:r>
        <w:r w:rsidR="001D49FE">
          <w:t xml:space="preserve">Pb </w:t>
        </w:r>
      </w:ins>
      <w:r>
        <w:t>activity</w:t>
      </w:r>
      <w:ins w:id="111" w:author="Reviewer" w:date="2021-06-26T19:59:00Z">
        <w:r w:rsidR="00F46A39">
          <w:t>,</w:t>
        </w:r>
      </w:ins>
      <w:r>
        <w:t xml:space="preserve"> the authors used the deepest 3 samples. When data comes from gamma</w:t>
      </w:r>
      <w:ins w:id="112" w:author="Reviewer" w:date="2021-06-26T20:00:00Z">
        <w:r w:rsidR="001D49FE">
          <w:t>-ray</w:t>
        </w:r>
      </w:ins>
      <w:r>
        <w:t xml:space="preserve"> spectrometry</w:t>
      </w:r>
      <w:ins w:id="113" w:author="Reviewer" w:date="2021-06-26T20:00:00Z">
        <w:r w:rsidR="001D49FE">
          <w:t>,</w:t>
        </w:r>
      </w:ins>
      <w:r>
        <w:t xml:space="preserve"> measurements of </w:t>
      </w:r>
      <m:oMath>
        <m:sSup>
          <m:sSupPr>
            <m:ctrlPr>
              <w:rPr>
                <w:rFonts w:ascii="Cambria Math" w:hAnsi="Cambria Math"/>
              </w:rPr>
            </m:ctrlPr>
          </m:sSupPr>
          <m:e>
            <m:r>
              <w:rPr>
                <w:rFonts w:ascii="Cambria Math" w:hAnsi="Cambria Math"/>
              </w:rPr>
              <m:t>​</m:t>
            </m:r>
          </m:e>
          <m:sup>
            <m:r>
              <w:rPr>
                <w:rFonts w:ascii="Cambria Math" w:hAnsi="Cambria Math"/>
              </w:rPr>
              <m:t>226</m:t>
            </m:r>
          </m:sup>
        </m:sSup>
      </m:oMath>
      <w:r>
        <w:t xml:space="preserve">Ra are available and are used to infer the 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w:t>
      </w:r>
    </w:p>
    <w:p w14:paraId="05DE23F2" w14:textId="1C70690F" w:rsidR="00144719" w:rsidRDefault="0086538F">
      <w:pPr>
        <w:pStyle w:val="TableCaption"/>
      </w:pPr>
      <w:bookmarkStart w:id="114" w:name="tab:tehuaii"/>
      <w:r>
        <w:t>Data from Tehuantepec Gulf (TEHUAII) reported in [@Sanchez-Cabeza2012]. Depth represents the bottom depth of the samples (from the surface to a given depth), density is the sample’s density which is used to correct for compaction</w:t>
      </w:r>
      <w:del w:id="115" w:author="Reviewer" w:date="2021-06-26T20:01:00Z">
        <w:r w:rsidDel="008A2453">
          <w:delText xml:space="preserve"> and other phenomena</w:delText>
        </w:r>
      </w:del>
      <w:r>
        <w:t xml:space="preserve">,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is the measured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in the given sample, </w:t>
      </w:r>
      <w:proofErr w:type="spellStart"/>
      <w:r>
        <w:t>sd</w:t>
      </w:r>
      <w:proofErr w:type="spellEnd"/>
      <w:r>
        <w:t>(</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is the error reported by the laboratory and thickness is the sample’s thickness. </w:t>
      </w:r>
    </w:p>
    <w:tbl>
      <w:tblPr>
        <w:tblStyle w:val="Table"/>
        <w:tblW w:w="0" w:type="pct"/>
        <w:tblLook w:val="0020" w:firstRow="1" w:lastRow="0" w:firstColumn="0" w:lastColumn="0" w:noHBand="0" w:noVBand="0"/>
      </w:tblPr>
      <w:tblGrid>
        <w:gridCol w:w="1353"/>
        <w:gridCol w:w="1379"/>
        <w:gridCol w:w="1872"/>
        <w:gridCol w:w="1238"/>
        <w:gridCol w:w="1209"/>
        <w:gridCol w:w="1787"/>
      </w:tblGrid>
      <w:tr w:rsidR="00144719" w14:paraId="1BDD07A3"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3615AD31" w14:textId="77777777" w:rsidR="00144719" w:rsidRDefault="0086538F">
            <w:pPr>
              <w:pStyle w:val="Compact"/>
              <w:jc w:val="center"/>
            </w:pPr>
            <w:r>
              <w:t>ID</w:t>
            </w:r>
          </w:p>
        </w:tc>
        <w:tc>
          <w:tcPr>
            <w:tcW w:w="0" w:type="auto"/>
          </w:tcPr>
          <w:p w14:paraId="78A20611" w14:textId="77777777" w:rsidR="00144719" w:rsidRDefault="0086538F">
            <w:pPr>
              <w:pStyle w:val="Compact"/>
              <w:jc w:val="center"/>
            </w:pPr>
            <w:r>
              <w:t>Depth (</w:t>
            </w:r>
            <m:oMath>
              <m:r>
                <w:rPr>
                  <w:rFonts w:ascii="Cambria Math" w:hAnsi="Cambria Math"/>
                </w:rPr>
                <m:t>cm</m:t>
              </m:r>
            </m:oMath>
            <w:r>
              <w:t>)</w:t>
            </w:r>
          </w:p>
        </w:tc>
        <w:tc>
          <w:tcPr>
            <w:tcW w:w="0" w:type="auto"/>
          </w:tcPr>
          <w:p w14:paraId="7ACFAF23" w14:textId="77777777" w:rsidR="00144719" w:rsidRDefault="0086538F">
            <w:pPr>
              <w:pStyle w:val="Compact"/>
              <w:jc w:val="center"/>
            </w:pPr>
            <w:commentRangeStart w:id="116"/>
            <w:r>
              <w:t xml:space="preserve">Density </w:t>
            </w:r>
            <w:commentRangeEnd w:id="116"/>
            <w:r w:rsidR="00031868">
              <w:rPr>
                <w:rStyle w:val="Refdecomentario"/>
              </w:rPr>
              <w:commentReference w:id="116"/>
            </w:r>
            <w:r>
              <w:t>(</w:t>
            </w:r>
            <m:oMath>
              <m:f>
                <m:fPr>
                  <m:ctrlPr>
                    <w:rPr>
                      <w:rFonts w:ascii="Cambria Math" w:hAnsi="Cambria Math"/>
                    </w:rPr>
                  </m:ctrlPr>
                </m:fPr>
                <m:num>
                  <m:r>
                    <w:rPr>
                      <w:rFonts w:ascii="Cambria Math" w:hAnsi="Cambria Math"/>
                    </w:rPr>
                    <m:t>g</m:t>
                  </m:r>
                </m:num>
                <m:den>
                  <m:r>
                    <w:rPr>
                      <w:rFonts w:ascii="Cambria Math" w:hAnsi="Cambria Math"/>
                    </w:rPr>
                    <m:t>c</m:t>
                  </m:r>
                  <m:sSup>
                    <m:sSupPr>
                      <m:ctrlPr>
                        <w:rPr>
                          <w:rFonts w:ascii="Cambria Math" w:hAnsi="Cambria Math"/>
                        </w:rPr>
                      </m:ctrlPr>
                    </m:sSupPr>
                    <m:e>
                      <m:r>
                        <w:rPr>
                          <w:rFonts w:ascii="Cambria Math" w:hAnsi="Cambria Math"/>
                        </w:rPr>
                        <m:t>m</m:t>
                      </m:r>
                    </m:e>
                    <m:sup>
                      <m:r>
                        <w:rPr>
                          <w:rFonts w:ascii="Cambria Math" w:hAnsi="Cambria Math"/>
                        </w:rPr>
                        <m:t>3</m:t>
                      </m:r>
                    </m:sup>
                  </m:sSup>
                </m:den>
              </m:f>
            </m:oMath>
            <w:r>
              <w:t>)</w:t>
            </w:r>
          </w:p>
        </w:tc>
        <w:tc>
          <w:tcPr>
            <w:tcW w:w="0" w:type="auto"/>
          </w:tcPr>
          <w:p w14:paraId="0C7EC063" w14:textId="77777777" w:rsidR="00144719" w:rsidRDefault="0086538F">
            <w:pPr>
              <w:pStyle w:val="Compact"/>
              <w:jc w:val="center"/>
            </w:pPr>
            <m:oMath>
              <m:sSup>
                <m:sSupPr>
                  <m:ctrlPr>
                    <w:rPr>
                      <w:rFonts w:ascii="Cambria Math" w:hAnsi="Cambria Math"/>
                    </w:rPr>
                  </m:ctrlPr>
                </m:sSupPr>
                <m:e>
                  <m:r>
                    <w:rPr>
                      <w:rFonts w:ascii="Cambria Math" w:hAnsi="Cambria Math"/>
                    </w:rPr>
                    <m:t>​</m:t>
                  </m:r>
                </m:e>
                <m:sup>
                  <m:r>
                    <w:rPr>
                      <w:rFonts w:ascii="Cambria Math" w:hAnsi="Cambria Math"/>
                    </w:rPr>
                    <m:t>210</m:t>
                  </m:r>
                </m:sup>
              </m:sSup>
            </m:oMath>
            <w:r>
              <w:t>Pb (</w:t>
            </w:r>
            <m:oMath>
              <m:f>
                <m:fPr>
                  <m:ctrlPr>
                    <w:rPr>
                      <w:rFonts w:ascii="Cambria Math" w:hAnsi="Cambria Math"/>
                    </w:rPr>
                  </m:ctrlPr>
                </m:fPr>
                <m:num>
                  <m:r>
                    <w:rPr>
                      <w:rFonts w:ascii="Cambria Math" w:hAnsi="Cambria Math"/>
                    </w:rPr>
                    <m:t>Bq</m:t>
                  </m:r>
                </m:num>
                <m:den>
                  <m:r>
                    <w:rPr>
                      <w:rFonts w:ascii="Cambria Math" w:hAnsi="Cambria Math"/>
                    </w:rPr>
                    <m:t>kg</m:t>
                  </m:r>
                </m:den>
              </m:f>
            </m:oMath>
            <w:r>
              <w:t>)</w:t>
            </w:r>
          </w:p>
        </w:tc>
        <w:tc>
          <w:tcPr>
            <w:tcW w:w="0" w:type="auto"/>
          </w:tcPr>
          <w:p w14:paraId="75A75461" w14:textId="77777777" w:rsidR="00144719" w:rsidRDefault="0086538F">
            <w:pPr>
              <w:pStyle w:val="Compact"/>
              <w:jc w:val="center"/>
            </w:pPr>
            <w:r>
              <w:t>sd(</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w:t>
            </w:r>
          </w:p>
        </w:tc>
        <w:tc>
          <w:tcPr>
            <w:tcW w:w="0" w:type="auto"/>
          </w:tcPr>
          <w:p w14:paraId="2F5CF2D8" w14:textId="77777777" w:rsidR="00144719" w:rsidRDefault="0086538F">
            <w:pPr>
              <w:pStyle w:val="Compact"/>
              <w:jc w:val="center"/>
            </w:pPr>
            <w:r>
              <w:t>Thickness (</w:t>
            </w:r>
            <m:oMath>
              <m:r>
                <w:rPr>
                  <w:rFonts w:ascii="Cambria Math" w:hAnsi="Cambria Math"/>
                </w:rPr>
                <m:t>cm</m:t>
              </m:r>
            </m:oMath>
            <w:r>
              <w:t>)</w:t>
            </w:r>
          </w:p>
        </w:tc>
      </w:tr>
      <w:tr w:rsidR="00144719" w14:paraId="4D63A601" w14:textId="77777777">
        <w:tc>
          <w:tcPr>
            <w:tcW w:w="0" w:type="auto"/>
          </w:tcPr>
          <w:p w14:paraId="097AB06A" w14:textId="77777777" w:rsidR="00144719" w:rsidRDefault="0086538F">
            <w:pPr>
              <w:pStyle w:val="Compact"/>
              <w:jc w:val="center"/>
            </w:pPr>
            <w:r>
              <w:t>TehuaII-01</w:t>
            </w:r>
          </w:p>
        </w:tc>
        <w:tc>
          <w:tcPr>
            <w:tcW w:w="0" w:type="auto"/>
          </w:tcPr>
          <w:p w14:paraId="42CE8ED3" w14:textId="77777777" w:rsidR="00144719" w:rsidRDefault="0086538F">
            <w:pPr>
              <w:pStyle w:val="Compact"/>
              <w:jc w:val="center"/>
            </w:pPr>
            <w:r>
              <w:t>1</w:t>
            </w:r>
          </w:p>
        </w:tc>
        <w:tc>
          <w:tcPr>
            <w:tcW w:w="0" w:type="auto"/>
          </w:tcPr>
          <w:p w14:paraId="094A16F6" w14:textId="77777777" w:rsidR="00144719" w:rsidRDefault="0086538F">
            <w:pPr>
              <w:pStyle w:val="Compact"/>
              <w:jc w:val="center"/>
            </w:pPr>
            <w:r>
              <w:t>1.071583866</w:t>
            </w:r>
          </w:p>
        </w:tc>
        <w:tc>
          <w:tcPr>
            <w:tcW w:w="0" w:type="auto"/>
          </w:tcPr>
          <w:p w14:paraId="7A5F9AD4" w14:textId="77777777" w:rsidR="00144719" w:rsidRDefault="0086538F">
            <w:pPr>
              <w:pStyle w:val="Compact"/>
              <w:jc w:val="center"/>
            </w:pPr>
            <w:r>
              <w:t>112.5</w:t>
            </w:r>
          </w:p>
        </w:tc>
        <w:tc>
          <w:tcPr>
            <w:tcW w:w="0" w:type="auto"/>
          </w:tcPr>
          <w:p w14:paraId="40C3B173" w14:textId="77777777" w:rsidR="00144719" w:rsidRDefault="0086538F">
            <w:pPr>
              <w:pStyle w:val="Compact"/>
              <w:jc w:val="center"/>
            </w:pPr>
            <w:r>
              <w:t>5.8</w:t>
            </w:r>
          </w:p>
        </w:tc>
        <w:tc>
          <w:tcPr>
            <w:tcW w:w="0" w:type="auto"/>
          </w:tcPr>
          <w:p w14:paraId="2E7B5B20" w14:textId="77777777" w:rsidR="00144719" w:rsidRDefault="0086538F">
            <w:pPr>
              <w:pStyle w:val="Compact"/>
              <w:jc w:val="center"/>
            </w:pPr>
            <w:r>
              <w:t>1</w:t>
            </w:r>
          </w:p>
        </w:tc>
      </w:tr>
      <w:tr w:rsidR="00144719" w14:paraId="5D623767" w14:textId="77777777">
        <w:tc>
          <w:tcPr>
            <w:tcW w:w="0" w:type="auto"/>
          </w:tcPr>
          <w:p w14:paraId="02E443DE" w14:textId="77777777" w:rsidR="00144719" w:rsidRDefault="0086538F">
            <w:pPr>
              <w:pStyle w:val="Compact"/>
              <w:jc w:val="center"/>
            </w:pPr>
            <w:r>
              <w:t>TehuaII-02</w:t>
            </w:r>
          </w:p>
        </w:tc>
        <w:tc>
          <w:tcPr>
            <w:tcW w:w="0" w:type="auto"/>
          </w:tcPr>
          <w:p w14:paraId="0A0C446A" w14:textId="77777777" w:rsidR="00144719" w:rsidRDefault="0086538F">
            <w:pPr>
              <w:pStyle w:val="Compact"/>
              <w:jc w:val="center"/>
            </w:pPr>
            <w:r>
              <w:t>2</w:t>
            </w:r>
          </w:p>
        </w:tc>
        <w:tc>
          <w:tcPr>
            <w:tcW w:w="0" w:type="auto"/>
          </w:tcPr>
          <w:p w14:paraId="13A942CC" w14:textId="77777777" w:rsidR="00144719" w:rsidRDefault="0086538F">
            <w:pPr>
              <w:pStyle w:val="Compact"/>
              <w:jc w:val="center"/>
            </w:pPr>
            <w:r>
              <w:t>0.973213378</w:t>
            </w:r>
          </w:p>
        </w:tc>
        <w:tc>
          <w:tcPr>
            <w:tcW w:w="0" w:type="auto"/>
          </w:tcPr>
          <w:p w14:paraId="5F743DA0" w14:textId="77777777" w:rsidR="00144719" w:rsidRDefault="0086538F">
            <w:pPr>
              <w:pStyle w:val="Compact"/>
              <w:jc w:val="center"/>
            </w:pPr>
            <w:r>
              <w:t>108.4</w:t>
            </w:r>
          </w:p>
        </w:tc>
        <w:tc>
          <w:tcPr>
            <w:tcW w:w="0" w:type="auto"/>
          </w:tcPr>
          <w:p w14:paraId="096D168E" w14:textId="77777777" w:rsidR="00144719" w:rsidRDefault="0086538F">
            <w:pPr>
              <w:pStyle w:val="Compact"/>
              <w:jc w:val="center"/>
            </w:pPr>
            <w:r>
              <w:t>5.7</w:t>
            </w:r>
          </w:p>
        </w:tc>
        <w:tc>
          <w:tcPr>
            <w:tcW w:w="0" w:type="auto"/>
          </w:tcPr>
          <w:p w14:paraId="39070547" w14:textId="77777777" w:rsidR="00144719" w:rsidRDefault="0086538F">
            <w:pPr>
              <w:pStyle w:val="Compact"/>
              <w:jc w:val="center"/>
            </w:pPr>
            <w:r>
              <w:t>1</w:t>
            </w:r>
          </w:p>
        </w:tc>
      </w:tr>
      <w:tr w:rsidR="00144719" w14:paraId="3749389C" w14:textId="77777777">
        <w:tc>
          <w:tcPr>
            <w:tcW w:w="0" w:type="auto"/>
          </w:tcPr>
          <w:p w14:paraId="1BF4569E" w14:textId="77777777" w:rsidR="00144719" w:rsidRDefault="0086538F">
            <w:pPr>
              <w:pStyle w:val="Compact"/>
              <w:jc w:val="center"/>
            </w:pPr>
            <w:r>
              <w:t>TehuaII-03</w:t>
            </w:r>
          </w:p>
        </w:tc>
        <w:tc>
          <w:tcPr>
            <w:tcW w:w="0" w:type="auto"/>
          </w:tcPr>
          <w:p w14:paraId="07ABA9F8" w14:textId="77777777" w:rsidR="00144719" w:rsidRDefault="0086538F">
            <w:pPr>
              <w:pStyle w:val="Compact"/>
              <w:jc w:val="center"/>
            </w:pPr>
            <w:r>
              <w:t>3</w:t>
            </w:r>
          </w:p>
        </w:tc>
        <w:tc>
          <w:tcPr>
            <w:tcW w:w="0" w:type="auto"/>
          </w:tcPr>
          <w:p w14:paraId="5FA435E8" w14:textId="77777777" w:rsidR="00144719" w:rsidRDefault="0086538F">
            <w:pPr>
              <w:pStyle w:val="Compact"/>
              <w:jc w:val="center"/>
            </w:pPr>
            <w:r>
              <w:t>1.121380264</w:t>
            </w:r>
          </w:p>
        </w:tc>
        <w:tc>
          <w:tcPr>
            <w:tcW w:w="0" w:type="auto"/>
          </w:tcPr>
          <w:p w14:paraId="39B4E291" w14:textId="77777777" w:rsidR="00144719" w:rsidRDefault="0086538F">
            <w:pPr>
              <w:pStyle w:val="Compact"/>
              <w:jc w:val="center"/>
            </w:pPr>
            <w:r>
              <w:t>102.4</w:t>
            </w:r>
          </w:p>
        </w:tc>
        <w:tc>
          <w:tcPr>
            <w:tcW w:w="0" w:type="auto"/>
          </w:tcPr>
          <w:p w14:paraId="6B64B3FB" w14:textId="77777777" w:rsidR="00144719" w:rsidRDefault="0086538F">
            <w:pPr>
              <w:pStyle w:val="Compact"/>
              <w:jc w:val="center"/>
            </w:pPr>
            <w:r>
              <w:t>5.4</w:t>
            </w:r>
          </w:p>
        </w:tc>
        <w:tc>
          <w:tcPr>
            <w:tcW w:w="0" w:type="auto"/>
          </w:tcPr>
          <w:p w14:paraId="1159A630" w14:textId="77777777" w:rsidR="00144719" w:rsidRDefault="0086538F">
            <w:pPr>
              <w:pStyle w:val="Compact"/>
              <w:jc w:val="center"/>
            </w:pPr>
            <w:r>
              <w:t>1</w:t>
            </w:r>
          </w:p>
        </w:tc>
      </w:tr>
      <w:tr w:rsidR="00144719" w14:paraId="3154A680" w14:textId="77777777">
        <w:tc>
          <w:tcPr>
            <w:tcW w:w="0" w:type="auto"/>
          </w:tcPr>
          <w:p w14:paraId="0F0D82DB" w14:textId="77777777" w:rsidR="00144719" w:rsidRDefault="0086538F">
            <w:pPr>
              <w:pStyle w:val="Compact"/>
              <w:jc w:val="center"/>
            </w:pPr>
            <w:r>
              <w:t>TehuaII-04</w:t>
            </w:r>
          </w:p>
        </w:tc>
        <w:tc>
          <w:tcPr>
            <w:tcW w:w="0" w:type="auto"/>
          </w:tcPr>
          <w:p w14:paraId="1461B84B" w14:textId="77777777" w:rsidR="00144719" w:rsidRDefault="0086538F">
            <w:pPr>
              <w:pStyle w:val="Compact"/>
              <w:jc w:val="center"/>
            </w:pPr>
            <w:r>
              <w:t>4</w:t>
            </w:r>
          </w:p>
        </w:tc>
        <w:tc>
          <w:tcPr>
            <w:tcW w:w="0" w:type="auto"/>
          </w:tcPr>
          <w:p w14:paraId="03E7D996" w14:textId="77777777" w:rsidR="00144719" w:rsidRDefault="0086538F">
            <w:pPr>
              <w:pStyle w:val="Compact"/>
              <w:jc w:val="center"/>
            </w:pPr>
            <w:r>
              <w:t>1.732484316</w:t>
            </w:r>
          </w:p>
        </w:tc>
        <w:tc>
          <w:tcPr>
            <w:tcW w:w="0" w:type="auto"/>
          </w:tcPr>
          <w:p w14:paraId="7092F5C7" w14:textId="77777777" w:rsidR="00144719" w:rsidRDefault="0086538F">
            <w:pPr>
              <w:pStyle w:val="Compact"/>
              <w:jc w:val="center"/>
            </w:pPr>
            <w:r>
              <w:t>103.4</w:t>
            </w:r>
          </w:p>
        </w:tc>
        <w:tc>
          <w:tcPr>
            <w:tcW w:w="0" w:type="auto"/>
          </w:tcPr>
          <w:p w14:paraId="50EBCC87" w14:textId="77777777" w:rsidR="00144719" w:rsidRDefault="0086538F">
            <w:pPr>
              <w:pStyle w:val="Compact"/>
              <w:jc w:val="center"/>
            </w:pPr>
            <w:r>
              <w:t>5.4</w:t>
            </w:r>
          </w:p>
        </w:tc>
        <w:tc>
          <w:tcPr>
            <w:tcW w:w="0" w:type="auto"/>
          </w:tcPr>
          <w:p w14:paraId="01122CFD" w14:textId="77777777" w:rsidR="00144719" w:rsidRDefault="0086538F">
            <w:pPr>
              <w:pStyle w:val="Compact"/>
              <w:jc w:val="center"/>
            </w:pPr>
            <w:r>
              <w:t>1</w:t>
            </w:r>
          </w:p>
        </w:tc>
      </w:tr>
      <w:tr w:rsidR="00144719" w14:paraId="0864CB50" w14:textId="77777777">
        <w:tc>
          <w:tcPr>
            <w:tcW w:w="0" w:type="auto"/>
          </w:tcPr>
          <w:p w14:paraId="17844602" w14:textId="77777777" w:rsidR="00144719" w:rsidRDefault="0086538F">
            <w:pPr>
              <w:pStyle w:val="Compact"/>
              <w:jc w:val="center"/>
            </w:pPr>
            <w:r>
              <w:t>TehuaII-05</w:t>
            </w:r>
          </w:p>
        </w:tc>
        <w:tc>
          <w:tcPr>
            <w:tcW w:w="0" w:type="auto"/>
          </w:tcPr>
          <w:p w14:paraId="487E80F9" w14:textId="77777777" w:rsidR="00144719" w:rsidRDefault="0086538F">
            <w:pPr>
              <w:pStyle w:val="Compact"/>
              <w:jc w:val="center"/>
            </w:pPr>
            <w:r>
              <w:t>5</w:t>
            </w:r>
          </w:p>
        </w:tc>
        <w:tc>
          <w:tcPr>
            <w:tcW w:w="0" w:type="auto"/>
          </w:tcPr>
          <w:p w14:paraId="3826A22B" w14:textId="77777777" w:rsidR="00144719" w:rsidRDefault="0086538F">
            <w:pPr>
              <w:pStyle w:val="Compact"/>
              <w:jc w:val="center"/>
            </w:pPr>
            <w:r>
              <w:t>1.263766643</w:t>
            </w:r>
          </w:p>
        </w:tc>
        <w:tc>
          <w:tcPr>
            <w:tcW w:w="0" w:type="auto"/>
          </w:tcPr>
          <w:p w14:paraId="3D28155A" w14:textId="77777777" w:rsidR="00144719" w:rsidRDefault="0086538F">
            <w:pPr>
              <w:pStyle w:val="Compact"/>
              <w:jc w:val="center"/>
            </w:pPr>
            <w:r>
              <w:t>92.9</w:t>
            </w:r>
          </w:p>
        </w:tc>
        <w:tc>
          <w:tcPr>
            <w:tcW w:w="0" w:type="auto"/>
          </w:tcPr>
          <w:p w14:paraId="45C7ED58" w14:textId="77777777" w:rsidR="00144719" w:rsidRDefault="0086538F">
            <w:pPr>
              <w:pStyle w:val="Compact"/>
              <w:jc w:val="center"/>
            </w:pPr>
            <w:r>
              <w:t>5</w:t>
            </w:r>
          </w:p>
        </w:tc>
        <w:tc>
          <w:tcPr>
            <w:tcW w:w="0" w:type="auto"/>
          </w:tcPr>
          <w:p w14:paraId="21E92608" w14:textId="77777777" w:rsidR="00144719" w:rsidRDefault="0086538F">
            <w:pPr>
              <w:pStyle w:val="Compact"/>
              <w:jc w:val="center"/>
            </w:pPr>
            <w:r>
              <w:t>1</w:t>
            </w:r>
          </w:p>
        </w:tc>
      </w:tr>
      <w:tr w:rsidR="00144719" w14:paraId="3999E9EA" w14:textId="77777777">
        <w:tc>
          <w:tcPr>
            <w:tcW w:w="0" w:type="auto"/>
          </w:tcPr>
          <w:p w14:paraId="1DD87DB4" w14:textId="77777777" w:rsidR="00144719" w:rsidRDefault="0086538F">
            <w:pPr>
              <w:pStyle w:val="Compact"/>
              <w:jc w:val="center"/>
            </w:pPr>
            <w:r>
              <w:t>TehuaII-06</w:t>
            </w:r>
          </w:p>
        </w:tc>
        <w:tc>
          <w:tcPr>
            <w:tcW w:w="0" w:type="auto"/>
          </w:tcPr>
          <w:p w14:paraId="155B1A5D" w14:textId="77777777" w:rsidR="00144719" w:rsidRDefault="0086538F">
            <w:pPr>
              <w:pStyle w:val="Compact"/>
              <w:jc w:val="center"/>
            </w:pPr>
            <w:r>
              <w:t>6</w:t>
            </w:r>
          </w:p>
        </w:tc>
        <w:tc>
          <w:tcPr>
            <w:tcW w:w="0" w:type="auto"/>
          </w:tcPr>
          <w:p w14:paraId="630F2F8F" w14:textId="77777777" w:rsidR="00144719" w:rsidRDefault="0086538F">
            <w:pPr>
              <w:pStyle w:val="Compact"/>
              <w:jc w:val="center"/>
            </w:pPr>
            <w:r>
              <w:t>1.135424096</w:t>
            </w:r>
          </w:p>
        </w:tc>
        <w:tc>
          <w:tcPr>
            <w:tcW w:w="0" w:type="auto"/>
          </w:tcPr>
          <w:p w14:paraId="58A06F9E" w14:textId="77777777" w:rsidR="00144719" w:rsidRDefault="0086538F">
            <w:pPr>
              <w:pStyle w:val="Compact"/>
              <w:jc w:val="center"/>
            </w:pPr>
            <w:r>
              <w:t>86.6</w:t>
            </w:r>
          </w:p>
        </w:tc>
        <w:tc>
          <w:tcPr>
            <w:tcW w:w="0" w:type="auto"/>
          </w:tcPr>
          <w:p w14:paraId="1DE6E51B" w14:textId="77777777" w:rsidR="00144719" w:rsidRDefault="0086538F">
            <w:pPr>
              <w:pStyle w:val="Compact"/>
              <w:jc w:val="center"/>
            </w:pPr>
            <w:r>
              <w:t>4.8</w:t>
            </w:r>
          </w:p>
        </w:tc>
        <w:tc>
          <w:tcPr>
            <w:tcW w:w="0" w:type="auto"/>
          </w:tcPr>
          <w:p w14:paraId="3DEFF515" w14:textId="77777777" w:rsidR="00144719" w:rsidRDefault="0086538F">
            <w:pPr>
              <w:pStyle w:val="Compact"/>
              <w:jc w:val="center"/>
            </w:pPr>
            <w:r>
              <w:t>1</w:t>
            </w:r>
          </w:p>
        </w:tc>
      </w:tr>
      <w:tr w:rsidR="00144719" w14:paraId="4C48ED65" w14:textId="77777777">
        <w:tc>
          <w:tcPr>
            <w:tcW w:w="0" w:type="auto"/>
          </w:tcPr>
          <w:p w14:paraId="60AF9431" w14:textId="77777777" w:rsidR="00144719" w:rsidRDefault="0086538F">
            <w:pPr>
              <w:pStyle w:val="Compact"/>
              <w:jc w:val="center"/>
            </w:pPr>
            <w:r>
              <w:t>TehuaII-07</w:t>
            </w:r>
          </w:p>
        </w:tc>
        <w:tc>
          <w:tcPr>
            <w:tcW w:w="0" w:type="auto"/>
          </w:tcPr>
          <w:p w14:paraId="4AD50201" w14:textId="77777777" w:rsidR="00144719" w:rsidRDefault="0086538F">
            <w:pPr>
              <w:pStyle w:val="Compact"/>
              <w:jc w:val="center"/>
            </w:pPr>
            <w:r>
              <w:t>7</w:t>
            </w:r>
          </w:p>
        </w:tc>
        <w:tc>
          <w:tcPr>
            <w:tcW w:w="0" w:type="auto"/>
          </w:tcPr>
          <w:p w14:paraId="68BAB0E9" w14:textId="77777777" w:rsidR="00144719" w:rsidRDefault="0086538F">
            <w:pPr>
              <w:pStyle w:val="Compact"/>
              <w:jc w:val="center"/>
            </w:pPr>
            <w:r>
              <w:t>2.085680966</w:t>
            </w:r>
          </w:p>
        </w:tc>
        <w:tc>
          <w:tcPr>
            <w:tcW w:w="0" w:type="auto"/>
          </w:tcPr>
          <w:p w14:paraId="5D21BE99" w14:textId="77777777" w:rsidR="00144719" w:rsidRDefault="0086538F">
            <w:pPr>
              <w:pStyle w:val="Compact"/>
              <w:jc w:val="center"/>
            </w:pPr>
            <w:r>
              <w:t>70.3</w:t>
            </w:r>
          </w:p>
        </w:tc>
        <w:tc>
          <w:tcPr>
            <w:tcW w:w="0" w:type="auto"/>
          </w:tcPr>
          <w:p w14:paraId="7299D942" w14:textId="77777777" w:rsidR="00144719" w:rsidRDefault="0086538F">
            <w:pPr>
              <w:pStyle w:val="Compact"/>
              <w:jc w:val="center"/>
            </w:pPr>
            <w:r>
              <w:t>3.9</w:t>
            </w:r>
          </w:p>
        </w:tc>
        <w:tc>
          <w:tcPr>
            <w:tcW w:w="0" w:type="auto"/>
          </w:tcPr>
          <w:p w14:paraId="1330A57A" w14:textId="77777777" w:rsidR="00144719" w:rsidRDefault="0086538F">
            <w:pPr>
              <w:pStyle w:val="Compact"/>
              <w:jc w:val="center"/>
            </w:pPr>
            <w:r>
              <w:t>1</w:t>
            </w:r>
          </w:p>
        </w:tc>
      </w:tr>
      <w:tr w:rsidR="00144719" w14:paraId="077BF587" w14:textId="77777777">
        <w:tc>
          <w:tcPr>
            <w:tcW w:w="0" w:type="auto"/>
          </w:tcPr>
          <w:p w14:paraId="24C81EC0" w14:textId="77777777" w:rsidR="00144719" w:rsidRDefault="0086538F">
            <w:pPr>
              <w:pStyle w:val="Compact"/>
              <w:jc w:val="center"/>
            </w:pPr>
            <w:r>
              <w:t>TehuaII-08</w:t>
            </w:r>
          </w:p>
        </w:tc>
        <w:tc>
          <w:tcPr>
            <w:tcW w:w="0" w:type="auto"/>
          </w:tcPr>
          <w:p w14:paraId="2C50642C" w14:textId="77777777" w:rsidR="00144719" w:rsidRDefault="0086538F">
            <w:pPr>
              <w:pStyle w:val="Compact"/>
              <w:jc w:val="center"/>
            </w:pPr>
            <w:r>
              <w:t>8</w:t>
            </w:r>
          </w:p>
        </w:tc>
        <w:tc>
          <w:tcPr>
            <w:tcW w:w="0" w:type="auto"/>
          </w:tcPr>
          <w:p w14:paraId="231FBD35" w14:textId="77777777" w:rsidR="00144719" w:rsidRDefault="0086538F">
            <w:pPr>
              <w:pStyle w:val="Compact"/>
              <w:jc w:val="center"/>
            </w:pPr>
            <w:r>
              <w:t>1.211092723</w:t>
            </w:r>
          </w:p>
        </w:tc>
        <w:tc>
          <w:tcPr>
            <w:tcW w:w="0" w:type="auto"/>
          </w:tcPr>
          <w:p w14:paraId="13AA7033" w14:textId="77777777" w:rsidR="00144719" w:rsidRDefault="0086538F">
            <w:pPr>
              <w:pStyle w:val="Compact"/>
              <w:jc w:val="center"/>
            </w:pPr>
            <w:r>
              <w:t>51</w:t>
            </w:r>
          </w:p>
        </w:tc>
        <w:tc>
          <w:tcPr>
            <w:tcW w:w="0" w:type="auto"/>
          </w:tcPr>
          <w:p w14:paraId="0C9F151E" w14:textId="77777777" w:rsidR="00144719" w:rsidRDefault="0086538F">
            <w:pPr>
              <w:pStyle w:val="Compact"/>
              <w:jc w:val="center"/>
            </w:pPr>
            <w:r>
              <w:t>3</w:t>
            </w:r>
          </w:p>
        </w:tc>
        <w:tc>
          <w:tcPr>
            <w:tcW w:w="0" w:type="auto"/>
          </w:tcPr>
          <w:p w14:paraId="4DF9E967" w14:textId="77777777" w:rsidR="00144719" w:rsidRDefault="0086538F">
            <w:pPr>
              <w:pStyle w:val="Compact"/>
              <w:jc w:val="center"/>
            </w:pPr>
            <w:r>
              <w:t>1</w:t>
            </w:r>
          </w:p>
        </w:tc>
      </w:tr>
      <w:tr w:rsidR="00144719" w14:paraId="59919C82" w14:textId="77777777">
        <w:tc>
          <w:tcPr>
            <w:tcW w:w="0" w:type="auto"/>
          </w:tcPr>
          <w:p w14:paraId="3986FF1B" w14:textId="77777777" w:rsidR="00144719" w:rsidRDefault="0086538F">
            <w:pPr>
              <w:pStyle w:val="Compact"/>
              <w:jc w:val="center"/>
            </w:pPr>
            <w:r>
              <w:t>TehuaII-09</w:t>
            </w:r>
          </w:p>
        </w:tc>
        <w:tc>
          <w:tcPr>
            <w:tcW w:w="0" w:type="auto"/>
          </w:tcPr>
          <w:p w14:paraId="0AF57818" w14:textId="77777777" w:rsidR="00144719" w:rsidRDefault="0086538F">
            <w:pPr>
              <w:pStyle w:val="Compact"/>
              <w:jc w:val="center"/>
            </w:pPr>
            <w:r>
              <w:t>9</w:t>
            </w:r>
          </w:p>
        </w:tc>
        <w:tc>
          <w:tcPr>
            <w:tcW w:w="0" w:type="auto"/>
          </w:tcPr>
          <w:p w14:paraId="060CD690" w14:textId="77777777" w:rsidR="00144719" w:rsidRDefault="0086538F">
            <w:pPr>
              <w:pStyle w:val="Compact"/>
              <w:jc w:val="center"/>
            </w:pPr>
            <w:r>
              <w:t>1.339040564</w:t>
            </w:r>
          </w:p>
        </w:tc>
        <w:tc>
          <w:tcPr>
            <w:tcW w:w="0" w:type="auto"/>
          </w:tcPr>
          <w:p w14:paraId="358FFB60" w14:textId="77777777" w:rsidR="00144719" w:rsidRDefault="0086538F">
            <w:pPr>
              <w:pStyle w:val="Compact"/>
              <w:jc w:val="center"/>
            </w:pPr>
            <w:r>
              <w:t>45.7</w:t>
            </w:r>
          </w:p>
        </w:tc>
        <w:tc>
          <w:tcPr>
            <w:tcW w:w="0" w:type="auto"/>
          </w:tcPr>
          <w:p w14:paraId="6FAB5A07" w14:textId="77777777" w:rsidR="00144719" w:rsidRDefault="0086538F">
            <w:pPr>
              <w:pStyle w:val="Compact"/>
              <w:jc w:val="center"/>
            </w:pPr>
            <w:r>
              <w:t>2.8</w:t>
            </w:r>
          </w:p>
        </w:tc>
        <w:tc>
          <w:tcPr>
            <w:tcW w:w="0" w:type="auto"/>
          </w:tcPr>
          <w:p w14:paraId="1BA9BBAD" w14:textId="77777777" w:rsidR="00144719" w:rsidRDefault="0086538F">
            <w:pPr>
              <w:pStyle w:val="Compact"/>
              <w:jc w:val="center"/>
            </w:pPr>
            <w:r>
              <w:t>1</w:t>
            </w:r>
          </w:p>
        </w:tc>
      </w:tr>
      <w:tr w:rsidR="00144719" w14:paraId="2D626EC2" w14:textId="77777777">
        <w:tc>
          <w:tcPr>
            <w:tcW w:w="0" w:type="auto"/>
          </w:tcPr>
          <w:p w14:paraId="422E1E10" w14:textId="77777777" w:rsidR="00144719" w:rsidRDefault="0086538F">
            <w:pPr>
              <w:pStyle w:val="Compact"/>
              <w:jc w:val="center"/>
            </w:pPr>
            <w:r>
              <w:t>TehuaII-10</w:t>
            </w:r>
          </w:p>
        </w:tc>
        <w:tc>
          <w:tcPr>
            <w:tcW w:w="0" w:type="auto"/>
          </w:tcPr>
          <w:p w14:paraId="7E4428CC" w14:textId="77777777" w:rsidR="00144719" w:rsidRDefault="0086538F">
            <w:pPr>
              <w:pStyle w:val="Compact"/>
              <w:jc w:val="center"/>
            </w:pPr>
            <w:r>
              <w:t>10</w:t>
            </w:r>
          </w:p>
        </w:tc>
        <w:tc>
          <w:tcPr>
            <w:tcW w:w="0" w:type="auto"/>
          </w:tcPr>
          <w:p w14:paraId="17DE03E9" w14:textId="77777777" w:rsidR="00144719" w:rsidRDefault="0086538F">
            <w:pPr>
              <w:pStyle w:val="Compact"/>
              <w:jc w:val="center"/>
            </w:pPr>
            <w:r>
              <w:t>2.199381257</w:t>
            </w:r>
          </w:p>
        </w:tc>
        <w:tc>
          <w:tcPr>
            <w:tcW w:w="0" w:type="auto"/>
          </w:tcPr>
          <w:p w14:paraId="3B48C767" w14:textId="77777777" w:rsidR="00144719" w:rsidRDefault="0086538F">
            <w:pPr>
              <w:pStyle w:val="Compact"/>
              <w:jc w:val="center"/>
            </w:pPr>
            <w:r>
              <w:t>43.6</w:t>
            </w:r>
          </w:p>
        </w:tc>
        <w:tc>
          <w:tcPr>
            <w:tcW w:w="0" w:type="auto"/>
          </w:tcPr>
          <w:p w14:paraId="72169860" w14:textId="77777777" w:rsidR="00144719" w:rsidRDefault="0086538F">
            <w:pPr>
              <w:pStyle w:val="Compact"/>
              <w:jc w:val="center"/>
            </w:pPr>
            <w:r>
              <w:t>2.6</w:t>
            </w:r>
          </w:p>
        </w:tc>
        <w:tc>
          <w:tcPr>
            <w:tcW w:w="0" w:type="auto"/>
          </w:tcPr>
          <w:p w14:paraId="67E09289" w14:textId="77777777" w:rsidR="00144719" w:rsidRDefault="0086538F">
            <w:pPr>
              <w:pStyle w:val="Compact"/>
              <w:jc w:val="center"/>
            </w:pPr>
            <w:r>
              <w:t>1</w:t>
            </w:r>
          </w:p>
        </w:tc>
      </w:tr>
      <w:tr w:rsidR="00144719" w14:paraId="0CCA83FA" w14:textId="77777777">
        <w:tc>
          <w:tcPr>
            <w:tcW w:w="0" w:type="auto"/>
          </w:tcPr>
          <w:p w14:paraId="343FCBEA" w14:textId="77777777" w:rsidR="00144719" w:rsidRDefault="0086538F">
            <w:pPr>
              <w:pStyle w:val="Compact"/>
              <w:jc w:val="center"/>
            </w:pPr>
            <w:r>
              <w:lastRenderedPageBreak/>
              <w:t>TehuaII-11</w:t>
            </w:r>
          </w:p>
        </w:tc>
        <w:tc>
          <w:tcPr>
            <w:tcW w:w="0" w:type="auto"/>
          </w:tcPr>
          <w:p w14:paraId="0E7E95C5" w14:textId="77777777" w:rsidR="00144719" w:rsidRDefault="0086538F">
            <w:pPr>
              <w:pStyle w:val="Compact"/>
              <w:jc w:val="center"/>
            </w:pPr>
            <w:r>
              <w:t>11</w:t>
            </w:r>
          </w:p>
        </w:tc>
        <w:tc>
          <w:tcPr>
            <w:tcW w:w="0" w:type="auto"/>
          </w:tcPr>
          <w:p w14:paraId="29445E2A" w14:textId="77777777" w:rsidR="00144719" w:rsidRDefault="0086538F">
            <w:pPr>
              <w:pStyle w:val="Compact"/>
              <w:jc w:val="center"/>
            </w:pPr>
            <w:r>
              <w:t>1.397469527</w:t>
            </w:r>
          </w:p>
        </w:tc>
        <w:tc>
          <w:tcPr>
            <w:tcW w:w="0" w:type="auto"/>
          </w:tcPr>
          <w:p w14:paraId="3EDD428E" w14:textId="77777777" w:rsidR="00144719" w:rsidRDefault="0086538F">
            <w:pPr>
              <w:pStyle w:val="Compact"/>
              <w:jc w:val="center"/>
            </w:pPr>
            <w:r>
              <w:t>39.7</w:t>
            </w:r>
          </w:p>
        </w:tc>
        <w:tc>
          <w:tcPr>
            <w:tcW w:w="0" w:type="auto"/>
          </w:tcPr>
          <w:p w14:paraId="494F1E7F" w14:textId="77777777" w:rsidR="00144719" w:rsidRDefault="0086538F">
            <w:pPr>
              <w:pStyle w:val="Compact"/>
              <w:jc w:val="center"/>
            </w:pPr>
            <w:r>
              <w:t>2.4</w:t>
            </w:r>
          </w:p>
        </w:tc>
        <w:tc>
          <w:tcPr>
            <w:tcW w:w="0" w:type="auto"/>
          </w:tcPr>
          <w:p w14:paraId="7B51D0F7" w14:textId="77777777" w:rsidR="00144719" w:rsidRDefault="0086538F">
            <w:pPr>
              <w:pStyle w:val="Compact"/>
              <w:jc w:val="center"/>
            </w:pPr>
            <w:r>
              <w:t>1</w:t>
            </w:r>
          </w:p>
        </w:tc>
      </w:tr>
      <w:tr w:rsidR="00144719" w14:paraId="2AD69092" w14:textId="77777777">
        <w:tc>
          <w:tcPr>
            <w:tcW w:w="0" w:type="auto"/>
          </w:tcPr>
          <w:p w14:paraId="5035C531" w14:textId="77777777" w:rsidR="00144719" w:rsidRDefault="0086538F">
            <w:pPr>
              <w:pStyle w:val="Compact"/>
              <w:jc w:val="center"/>
            </w:pPr>
            <w:r>
              <w:t>TehuaII-12</w:t>
            </w:r>
          </w:p>
        </w:tc>
        <w:tc>
          <w:tcPr>
            <w:tcW w:w="0" w:type="auto"/>
          </w:tcPr>
          <w:p w14:paraId="39DACB8F" w14:textId="77777777" w:rsidR="00144719" w:rsidRDefault="0086538F">
            <w:pPr>
              <w:pStyle w:val="Compact"/>
              <w:jc w:val="center"/>
            </w:pPr>
            <w:r>
              <w:t>12</w:t>
            </w:r>
          </w:p>
        </w:tc>
        <w:tc>
          <w:tcPr>
            <w:tcW w:w="0" w:type="auto"/>
          </w:tcPr>
          <w:p w14:paraId="19BFEFDD" w14:textId="77777777" w:rsidR="00144719" w:rsidRDefault="0086538F">
            <w:pPr>
              <w:pStyle w:val="Compact"/>
              <w:jc w:val="center"/>
            </w:pPr>
            <w:r>
              <w:t>1.280204165</w:t>
            </w:r>
          </w:p>
        </w:tc>
        <w:tc>
          <w:tcPr>
            <w:tcW w:w="0" w:type="auto"/>
          </w:tcPr>
          <w:p w14:paraId="7361ACA0" w14:textId="77777777" w:rsidR="00144719" w:rsidRDefault="0086538F">
            <w:pPr>
              <w:pStyle w:val="Compact"/>
              <w:jc w:val="center"/>
            </w:pPr>
            <w:r>
              <w:t>34.2</w:t>
            </w:r>
          </w:p>
        </w:tc>
        <w:tc>
          <w:tcPr>
            <w:tcW w:w="0" w:type="auto"/>
          </w:tcPr>
          <w:p w14:paraId="052870F0" w14:textId="77777777" w:rsidR="00144719" w:rsidRDefault="0086538F">
            <w:pPr>
              <w:pStyle w:val="Compact"/>
              <w:jc w:val="center"/>
            </w:pPr>
            <w:r>
              <w:t>2.1</w:t>
            </w:r>
          </w:p>
        </w:tc>
        <w:tc>
          <w:tcPr>
            <w:tcW w:w="0" w:type="auto"/>
          </w:tcPr>
          <w:p w14:paraId="7B814F92" w14:textId="77777777" w:rsidR="00144719" w:rsidRDefault="0086538F">
            <w:pPr>
              <w:pStyle w:val="Compact"/>
              <w:jc w:val="center"/>
            </w:pPr>
            <w:r>
              <w:t>1</w:t>
            </w:r>
          </w:p>
        </w:tc>
      </w:tr>
      <w:tr w:rsidR="00144719" w14:paraId="3A72DF92" w14:textId="77777777">
        <w:tc>
          <w:tcPr>
            <w:tcW w:w="0" w:type="auto"/>
          </w:tcPr>
          <w:p w14:paraId="047506B0" w14:textId="77777777" w:rsidR="00144719" w:rsidRDefault="0086538F">
            <w:pPr>
              <w:pStyle w:val="Compact"/>
              <w:jc w:val="center"/>
            </w:pPr>
            <w:r>
              <w:t>TehuaII-13</w:t>
            </w:r>
          </w:p>
        </w:tc>
        <w:tc>
          <w:tcPr>
            <w:tcW w:w="0" w:type="auto"/>
          </w:tcPr>
          <w:p w14:paraId="188E32A8" w14:textId="77777777" w:rsidR="00144719" w:rsidRDefault="0086538F">
            <w:pPr>
              <w:pStyle w:val="Compact"/>
              <w:jc w:val="center"/>
            </w:pPr>
            <w:r>
              <w:t>13</w:t>
            </w:r>
          </w:p>
        </w:tc>
        <w:tc>
          <w:tcPr>
            <w:tcW w:w="0" w:type="auto"/>
          </w:tcPr>
          <w:p w14:paraId="223A0AA9" w14:textId="77777777" w:rsidR="00144719" w:rsidRDefault="0086538F">
            <w:pPr>
              <w:pStyle w:val="Compact"/>
              <w:jc w:val="center"/>
            </w:pPr>
            <w:r>
              <w:t>1.516059058</w:t>
            </w:r>
          </w:p>
        </w:tc>
        <w:tc>
          <w:tcPr>
            <w:tcW w:w="0" w:type="auto"/>
          </w:tcPr>
          <w:p w14:paraId="27B7AEA4" w14:textId="77777777" w:rsidR="00144719" w:rsidRDefault="0086538F">
            <w:pPr>
              <w:pStyle w:val="Compact"/>
              <w:jc w:val="center"/>
            </w:pPr>
            <w:r>
              <w:t>28</w:t>
            </w:r>
          </w:p>
        </w:tc>
        <w:tc>
          <w:tcPr>
            <w:tcW w:w="0" w:type="auto"/>
          </w:tcPr>
          <w:p w14:paraId="4CB39ABA" w14:textId="77777777" w:rsidR="00144719" w:rsidRDefault="0086538F">
            <w:pPr>
              <w:pStyle w:val="Compact"/>
              <w:jc w:val="center"/>
            </w:pPr>
            <w:r>
              <w:t>1.8</w:t>
            </w:r>
          </w:p>
        </w:tc>
        <w:tc>
          <w:tcPr>
            <w:tcW w:w="0" w:type="auto"/>
          </w:tcPr>
          <w:p w14:paraId="2143A08C" w14:textId="77777777" w:rsidR="00144719" w:rsidRDefault="0086538F">
            <w:pPr>
              <w:pStyle w:val="Compact"/>
              <w:jc w:val="center"/>
            </w:pPr>
            <w:r>
              <w:t>1</w:t>
            </w:r>
          </w:p>
        </w:tc>
      </w:tr>
      <w:tr w:rsidR="00144719" w14:paraId="741D17C6" w14:textId="77777777">
        <w:tc>
          <w:tcPr>
            <w:tcW w:w="0" w:type="auto"/>
          </w:tcPr>
          <w:p w14:paraId="63F7AD2B" w14:textId="77777777" w:rsidR="00144719" w:rsidRDefault="0086538F">
            <w:pPr>
              <w:pStyle w:val="Compact"/>
              <w:jc w:val="center"/>
            </w:pPr>
            <w:r>
              <w:t>TehuaII-14</w:t>
            </w:r>
          </w:p>
        </w:tc>
        <w:tc>
          <w:tcPr>
            <w:tcW w:w="0" w:type="auto"/>
          </w:tcPr>
          <w:p w14:paraId="2FBB2F40" w14:textId="77777777" w:rsidR="00144719" w:rsidRDefault="0086538F">
            <w:pPr>
              <w:pStyle w:val="Compact"/>
              <w:jc w:val="center"/>
            </w:pPr>
            <w:r>
              <w:t>14</w:t>
            </w:r>
          </w:p>
        </w:tc>
        <w:tc>
          <w:tcPr>
            <w:tcW w:w="0" w:type="auto"/>
          </w:tcPr>
          <w:p w14:paraId="3B1081EB" w14:textId="77777777" w:rsidR="00144719" w:rsidRDefault="0086538F">
            <w:pPr>
              <w:pStyle w:val="Compact"/>
              <w:jc w:val="center"/>
            </w:pPr>
            <w:r>
              <w:t>1.456445983</w:t>
            </w:r>
          </w:p>
        </w:tc>
        <w:tc>
          <w:tcPr>
            <w:tcW w:w="0" w:type="auto"/>
          </w:tcPr>
          <w:p w14:paraId="0354DBC8" w14:textId="77777777" w:rsidR="00144719" w:rsidRDefault="0086538F">
            <w:pPr>
              <w:pStyle w:val="Compact"/>
              <w:jc w:val="center"/>
            </w:pPr>
            <w:r>
              <w:t>23.9</w:t>
            </w:r>
          </w:p>
        </w:tc>
        <w:tc>
          <w:tcPr>
            <w:tcW w:w="0" w:type="auto"/>
          </w:tcPr>
          <w:p w14:paraId="69803F1A" w14:textId="77777777" w:rsidR="00144719" w:rsidRDefault="0086538F">
            <w:pPr>
              <w:pStyle w:val="Compact"/>
              <w:jc w:val="center"/>
            </w:pPr>
            <w:r>
              <w:t>1.5</w:t>
            </w:r>
          </w:p>
        </w:tc>
        <w:tc>
          <w:tcPr>
            <w:tcW w:w="0" w:type="auto"/>
          </w:tcPr>
          <w:p w14:paraId="7801B22B" w14:textId="77777777" w:rsidR="00144719" w:rsidRDefault="0086538F">
            <w:pPr>
              <w:pStyle w:val="Compact"/>
              <w:jc w:val="center"/>
            </w:pPr>
            <w:r>
              <w:t>1</w:t>
            </w:r>
          </w:p>
        </w:tc>
      </w:tr>
      <w:tr w:rsidR="00144719" w14:paraId="7E961C00" w14:textId="77777777">
        <w:tc>
          <w:tcPr>
            <w:tcW w:w="0" w:type="auto"/>
          </w:tcPr>
          <w:p w14:paraId="1B260663" w14:textId="77777777" w:rsidR="00144719" w:rsidRDefault="0086538F">
            <w:pPr>
              <w:pStyle w:val="Compact"/>
              <w:jc w:val="center"/>
            </w:pPr>
            <w:r>
              <w:t>TehuaII-15</w:t>
            </w:r>
          </w:p>
        </w:tc>
        <w:tc>
          <w:tcPr>
            <w:tcW w:w="0" w:type="auto"/>
          </w:tcPr>
          <w:p w14:paraId="1CCFB665" w14:textId="77777777" w:rsidR="00144719" w:rsidRDefault="0086538F">
            <w:pPr>
              <w:pStyle w:val="Compact"/>
              <w:jc w:val="center"/>
            </w:pPr>
            <w:r>
              <w:t>15</w:t>
            </w:r>
          </w:p>
        </w:tc>
        <w:tc>
          <w:tcPr>
            <w:tcW w:w="0" w:type="auto"/>
          </w:tcPr>
          <w:p w14:paraId="6794FD88" w14:textId="77777777" w:rsidR="00144719" w:rsidRDefault="0086538F">
            <w:pPr>
              <w:pStyle w:val="Compact"/>
              <w:jc w:val="center"/>
            </w:pPr>
            <w:r>
              <w:t>1.42113905</w:t>
            </w:r>
          </w:p>
        </w:tc>
        <w:tc>
          <w:tcPr>
            <w:tcW w:w="0" w:type="auto"/>
          </w:tcPr>
          <w:p w14:paraId="59CF3720" w14:textId="77777777" w:rsidR="00144719" w:rsidRDefault="0086538F">
            <w:pPr>
              <w:pStyle w:val="Compact"/>
              <w:jc w:val="center"/>
            </w:pPr>
            <w:r>
              <w:t>20.5</w:t>
            </w:r>
          </w:p>
        </w:tc>
        <w:tc>
          <w:tcPr>
            <w:tcW w:w="0" w:type="auto"/>
          </w:tcPr>
          <w:p w14:paraId="7D82B5F7" w14:textId="77777777" w:rsidR="00144719" w:rsidRDefault="0086538F">
            <w:pPr>
              <w:pStyle w:val="Compact"/>
              <w:jc w:val="center"/>
            </w:pPr>
            <w:r>
              <w:t>1.4</w:t>
            </w:r>
          </w:p>
        </w:tc>
        <w:tc>
          <w:tcPr>
            <w:tcW w:w="0" w:type="auto"/>
          </w:tcPr>
          <w:p w14:paraId="1A8BC1CA" w14:textId="77777777" w:rsidR="00144719" w:rsidRDefault="0086538F">
            <w:pPr>
              <w:pStyle w:val="Compact"/>
              <w:jc w:val="center"/>
            </w:pPr>
            <w:r>
              <w:t>1</w:t>
            </w:r>
          </w:p>
        </w:tc>
      </w:tr>
      <w:tr w:rsidR="00144719" w14:paraId="36E34A72" w14:textId="77777777">
        <w:tc>
          <w:tcPr>
            <w:tcW w:w="0" w:type="auto"/>
          </w:tcPr>
          <w:p w14:paraId="5FBD1FFD" w14:textId="77777777" w:rsidR="00144719" w:rsidRDefault="0086538F">
            <w:pPr>
              <w:pStyle w:val="Compact"/>
              <w:jc w:val="center"/>
            </w:pPr>
            <w:r>
              <w:t>TehuaII-16</w:t>
            </w:r>
          </w:p>
        </w:tc>
        <w:tc>
          <w:tcPr>
            <w:tcW w:w="0" w:type="auto"/>
          </w:tcPr>
          <w:p w14:paraId="75810DA4" w14:textId="77777777" w:rsidR="00144719" w:rsidRDefault="0086538F">
            <w:pPr>
              <w:pStyle w:val="Compact"/>
              <w:jc w:val="center"/>
            </w:pPr>
            <w:r>
              <w:t>16</w:t>
            </w:r>
          </w:p>
        </w:tc>
        <w:tc>
          <w:tcPr>
            <w:tcW w:w="0" w:type="auto"/>
          </w:tcPr>
          <w:p w14:paraId="72F53985" w14:textId="77777777" w:rsidR="00144719" w:rsidRDefault="0086538F">
            <w:pPr>
              <w:pStyle w:val="Compact"/>
              <w:jc w:val="center"/>
            </w:pPr>
            <w:r>
              <w:t>1.443497137</w:t>
            </w:r>
          </w:p>
        </w:tc>
        <w:tc>
          <w:tcPr>
            <w:tcW w:w="0" w:type="auto"/>
          </w:tcPr>
          <w:p w14:paraId="44ACA7B7" w14:textId="77777777" w:rsidR="00144719" w:rsidRDefault="0086538F">
            <w:pPr>
              <w:pStyle w:val="Compact"/>
              <w:jc w:val="center"/>
            </w:pPr>
            <w:r>
              <w:t>17.1</w:t>
            </w:r>
          </w:p>
        </w:tc>
        <w:tc>
          <w:tcPr>
            <w:tcW w:w="0" w:type="auto"/>
          </w:tcPr>
          <w:p w14:paraId="2EAAEFD3" w14:textId="77777777" w:rsidR="00144719" w:rsidRDefault="0086538F">
            <w:pPr>
              <w:pStyle w:val="Compact"/>
              <w:jc w:val="center"/>
            </w:pPr>
            <w:r>
              <w:t>1.3</w:t>
            </w:r>
          </w:p>
        </w:tc>
        <w:tc>
          <w:tcPr>
            <w:tcW w:w="0" w:type="auto"/>
          </w:tcPr>
          <w:p w14:paraId="6EBF2B0B" w14:textId="77777777" w:rsidR="00144719" w:rsidRDefault="0086538F">
            <w:pPr>
              <w:pStyle w:val="Compact"/>
              <w:jc w:val="center"/>
            </w:pPr>
            <w:r>
              <w:t>1</w:t>
            </w:r>
          </w:p>
        </w:tc>
      </w:tr>
      <w:tr w:rsidR="00144719" w14:paraId="4619F090" w14:textId="77777777">
        <w:tc>
          <w:tcPr>
            <w:tcW w:w="0" w:type="auto"/>
          </w:tcPr>
          <w:p w14:paraId="48ABBE39" w14:textId="77777777" w:rsidR="00144719" w:rsidRDefault="0086538F">
            <w:pPr>
              <w:pStyle w:val="Compact"/>
              <w:jc w:val="center"/>
            </w:pPr>
            <w:r>
              <w:t>TehuaII-17</w:t>
            </w:r>
          </w:p>
        </w:tc>
        <w:tc>
          <w:tcPr>
            <w:tcW w:w="0" w:type="auto"/>
          </w:tcPr>
          <w:p w14:paraId="7FAD5D21" w14:textId="77777777" w:rsidR="00144719" w:rsidRDefault="0086538F">
            <w:pPr>
              <w:pStyle w:val="Compact"/>
              <w:jc w:val="center"/>
            </w:pPr>
            <w:r>
              <w:t>17</w:t>
            </w:r>
          </w:p>
        </w:tc>
        <w:tc>
          <w:tcPr>
            <w:tcW w:w="0" w:type="auto"/>
          </w:tcPr>
          <w:p w14:paraId="38DAC5AE" w14:textId="77777777" w:rsidR="00144719" w:rsidRDefault="0086538F">
            <w:pPr>
              <w:pStyle w:val="Compact"/>
              <w:jc w:val="center"/>
            </w:pPr>
            <w:r>
              <w:t>0.451885447</w:t>
            </w:r>
          </w:p>
        </w:tc>
        <w:tc>
          <w:tcPr>
            <w:tcW w:w="0" w:type="auto"/>
          </w:tcPr>
          <w:p w14:paraId="3BDE8671" w14:textId="77777777" w:rsidR="00144719" w:rsidRDefault="0086538F">
            <w:pPr>
              <w:pStyle w:val="Compact"/>
              <w:jc w:val="center"/>
            </w:pPr>
            <w:r>
              <w:t>14.4</w:t>
            </w:r>
          </w:p>
        </w:tc>
        <w:tc>
          <w:tcPr>
            <w:tcW w:w="0" w:type="auto"/>
          </w:tcPr>
          <w:p w14:paraId="62D87BE8" w14:textId="77777777" w:rsidR="00144719" w:rsidRDefault="0086538F">
            <w:pPr>
              <w:pStyle w:val="Compact"/>
              <w:jc w:val="center"/>
            </w:pPr>
            <w:r>
              <w:t>1</w:t>
            </w:r>
          </w:p>
        </w:tc>
        <w:tc>
          <w:tcPr>
            <w:tcW w:w="0" w:type="auto"/>
          </w:tcPr>
          <w:p w14:paraId="261671D6" w14:textId="77777777" w:rsidR="00144719" w:rsidRDefault="0086538F">
            <w:pPr>
              <w:pStyle w:val="Compact"/>
              <w:jc w:val="center"/>
            </w:pPr>
            <w:r>
              <w:t>1</w:t>
            </w:r>
          </w:p>
        </w:tc>
      </w:tr>
      <w:tr w:rsidR="00144719" w14:paraId="4F88C860" w14:textId="77777777">
        <w:tc>
          <w:tcPr>
            <w:tcW w:w="0" w:type="auto"/>
          </w:tcPr>
          <w:p w14:paraId="6C2EABA3" w14:textId="77777777" w:rsidR="00144719" w:rsidRDefault="0086538F">
            <w:pPr>
              <w:pStyle w:val="Compact"/>
              <w:jc w:val="center"/>
            </w:pPr>
            <w:r>
              <w:t>TehuaII-18</w:t>
            </w:r>
          </w:p>
        </w:tc>
        <w:tc>
          <w:tcPr>
            <w:tcW w:w="0" w:type="auto"/>
          </w:tcPr>
          <w:p w14:paraId="557B788F" w14:textId="77777777" w:rsidR="00144719" w:rsidRDefault="0086538F">
            <w:pPr>
              <w:pStyle w:val="Compact"/>
              <w:jc w:val="center"/>
            </w:pPr>
            <w:r>
              <w:t>18</w:t>
            </w:r>
          </w:p>
        </w:tc>
        <w:tc>
          <w:tcPr>
            <w:tcW w:w="0" w:type="auto"/>
          </w:tcPr>
          <w:p w14:paraId="7CCCF8F6" w14:textId="77777777" w:rsidR="00144719" w:rsidRDefault="0086538F">
            <w:pPr>
              <w:pStyle w:val="Compact"/>
              <w:jc w:val="center"/>
            </w:pPr>
            <w:r>
              <w:t>0.630431828</w:t>
            </w:r>
          </w:p>
        </w:tc>
        <w:tc>
          <w:tcPr>
            <w:tcW w:w="0" w:type="auto"/>
          </w:tcPr>
          <w:p w14:paraId="5E77EE9A" w14:textId="77777777" w:rsidR="00144719" w:rsidRDefault="0086538F">
            <w:pPr>
              <w:pStyle w:val="Compact"/>
              <w:jc w:val="center"/>
            </w:pPr>
            <w:r>
              <w:t>15.7</w:t>
            </w:r>
          </w:p>
        </w:tc>
        <w:tc>
          <w:tcPr>
            <w:tcW w:w="0" w:type="auto"/>
          </w:tcPr>
          <w:p w14:paraId="3A095FE4" w14:textId="77777777" w:rsidR="00144719" w:rsidRDefault="0086538F">
            <w:pPr>
              <w:pStyle w:val="Compact"/>
              <w:jc w:val="center"/>
            </w:pPr>
            <w:r>
              <w:t>1</w:t>
            </w:r>
          </w:p>
        </w:tc>
        <w:tc>
          <w:tcPr>
            <w:tcW w:w="0" w:type="auto"/>
          </w:tcPr>
          <w:p w14:paraId="14B06E6B" w14:textId="77777777" w:rsidR="00144719" w:rsidRDefault="0086538F">
            <w:pPr>
              <w:pStyle w:val="Compact"/>
              <w:jc w:val="center"/>
            </w:pPr>
            <w:r>
              <w:t>1</w:t>
            </w:r>
          </w:p>
        </w:tc>
      </w:tr>
    </w:tbl>
    <w:p w14:paraId="4D7BEBFB" w14:textId="77777777" w:rsidR="00144719" w:rsidRDefault="0086538F">
      <w:pPr>
        <w:pStyle w:val="Ttulo2"/>
      </w:pPr>
      <w:bookmarkStart w:id="117" w:name="cic"/>
      <w:bookmarkEnd w:id="96"/>
      <w:bookmarkEnd w:id="114"/>
      <w:r>
        <w:t>CIC</w:t>
      </w:r>
    </w:p>
    <w:p w14:paraId="2618E59C" w14:textId="0A8DAA5C" w:rsidR="00144719" w:rsidRDefault="0086538F">
      <w:pPr>
        <w:pStyle w:val="FirstParagraph"/>
      </w:pPr>
      <w:r>
        <w:t>The Constant Initial Concentration model (CIC) [@Goldberg1963; @Crozaz1964; @Robbins1978]</w:t>
      </w:r>
      <w:del w:id="118" w:author="Reviewer" w:date="2021-06-26T20:06:00Z">
        <w:r w:rsidDel="00D83932">
          <w:delText>,</w:delText>
        </w:r>
      </w:del>
      <w:r>
        <w:t xml:space="preserve"> </w:t>
      </w:r>
      <w:del w:id="119" w:author="Reviewer" w:date="2021-06-26T20:06:00Z">
        <w:r w:rsidDel="00D83932">
          <w:delText xml:space="preserve">this model </w:delText>
        </w:r>
      </w:del>
      <w:r>
        <w:t xml:space="preserve">assumes that the inicial concentration at any layer of the sediment is the same. With this assumption, we can define the initial concentration of any layer as </w:t>
      </w:r>
      <m:oMath>
        <m:sSubSup>
          <m:sSubSupPr>
            <m:ctrlPr>
              <w:rPr>
                <w:rFonts w:ascii="Cambria Math" w:hAnsi="Cambria Math"/>
              </w:rPr>
            </m:ctrlPr>
          </m:sSubSupPr>
          <m:e>
            <m:r>
              <w:rPr>
                <w:rFonts w:ascii="Cambria Math" w:hAnsi="Cambria Math"/>
              </w:rPr>
              <m:t>P</m:t>
            </m:r>
          </m:e>
          <m:sub>
            <m:r>
              <w:rPr>
                <w:rFonts w:ascii="Cambria Math" w:hAnsi="Cambria Math"/>
              </w:rPr>
              <m:t>0</m:t>
            </m:r>
          </m:sub>
          <m:sup>
            <m:r>
              <w:rPr>
                <w:rFonts w:ascii="Cambria Math" w:hAnsi="Cambria Math"/>
              </w:rPr>
              <m:t>U</m:t>
            </m:r>
          </m:sup>
        </m:sSubSup>
        <m:r>
          <m:rPr>
            <m:sty m:val="p"/>
          </m:rPr>
          <w:rPr>
            <w:rFonts w:ascii="Cambria Math" w:hAnsi="Cambria Math"/>
          </w:rPr>
          <m:t>=</m:t>
        </m:r>
        <m:r>
          <w:rPr>
            <w:rFonts w:ascii="Cambria Math" w:hAnsi="Cambria Math"/>
          </w:rPr>
          <m:t>Constant</m:t>
        </m:r>
      </m:oMath>
      <w:r>
        <w:t>, by directly using the decay equation the age of any depth as,</w:t>
      </w:r>
    </w:p>
    <w:p w14:paraId="242D5AF4" w14:textId="41DCE000" w:rsidR="00144719" w:rsidRDefault="0086538F">
      <w:pPr>
        <w:pStyle w:val="Textoindependiente"/>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λ</m:t>
                    </m:r>
                  </m:den>
                </m:f>
                <m:r>
                  <m:rPr>
                    <m:nor/>
                  </m:rPr>
                  <m:t>l</m:t>
                </m:r>
                <m:r>
                  <w:del w:id="120" w:author="Reviewer" w:date="2021-06-26T20:09:00Z">
                    <m:rPr>
                      <m:nor/>
                    </m:rPr>
                    <m:t>og</m:t>
                  </w:del>
                </m:r>
                <m:r>
                  <w:ins w:id="121" w:author="Reviewer" w:date="2021-06-26T20:09:00Z">
                    <m:rPr>
                      <m:nor/>
                    </m:rPr>
                    <w:rPr>
                      <w:rFonts w:ascii="Cambria Math"/>
                    </w:rPr>
                    <m:t>n</m:t>
                  </w:ins>
                </m:r>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0</m:t>
                            </m:r>
                          </m:sub>
                          <m:sup>
                            <m:r>
                              <w:rPr>
                                <w:rFonts w:ascii="Cambria Math" w:hAnsi="Cambria Math"/>
                              </w:rPr>
                              <m:t>U</m:t>
                            </m:r>
                          </m:sup>
                        </m:sSubSup>
                      </m:num>
                      <m:den>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U</m:t>
                            </m:r>
                          </m:sup>
                        </m:sSubSup>
                      </m:den>
                    </m:f>
                  </m:e>
                </m:d>
              </m:e>
            </m:mr>
          </m:m>
        </m:oMath>
      </m:oMathPara>
    </w:p>
    <w:p w14:paraId="7B070ED7" w14:textId="52FE7C44" w:rsidR="00144719" w:rsidRDefault="0086538F">
      <w:pPr>
        <w:pStyle w:val="FirstParagraph"/>
      </w:pPr>
      <w:r>
        <w:t xml:space="preserve">where </w:t>
      </w:r>
      <m:oMath>
        <m:r>
          <w:rPr>
            <w:rFonts w:ascii="Cambria Math" w:hAnsi="Cambria Math"/>
          </w:rPr>
          <m:t>λ</m:t>
        </m:r>
      </m:oMath>
      <w:r>
        <w:t xml:space="preserve"> the decay constant of the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w:t>
      </w:r>
      <m:oMath>
        <m:r>
          <m:rPr>
            <m:sty m:val="p"/>
          </m:rPr>
          <w:rPr>
            <w:rFonts w:ascii="Cambria Math" w:hAnsi="Cambria Math"/>
          </w:rPr>
          <m:t>≈</m:t>
        </m:r>
        <m:r>
          <w:rPr>
            <w:rFonts w:ascii="Cambria Math" w:hAnsi="Cambria Math"/>
          </w:rPr>
          <m:t>0.03118</m:t>
        </m:r>
        <m:r>
          <m:rPr>
            <m:sty m:val="p"/>
          </m:rPr>
          <w:rPr>
            <w:rFonts w:ascii="Cambria Math" w:hAnsi="Cambria Math"/>
          </w:rPr>
          <m:t>±</m:t>
        </m:r>
        <m:r>
          <w:rPr>
            <w:rFonts w:ascii="Cambria Math" w:hAnsi="Cambria Math"/>
          </w:rPr>
          <m:t>0.00017</m:t>
        </m:r>
      </m:oMath>
      <w:r>
        <w:t xml:space="preserve"> yr</w:t>
      </w:r>
      <m:oMath>
        <m:sSup>
          <m:sSupPr>
            <m:ctrlPr>
              <w:rPr>
                <w:rFonts w:ascii="Cambria Math" w:hAnsi="Cambria Math"/>
              </w:rPr>
            </m:ctrlPr>
          </m:sSupPr>
          <m:e>
            <m:r>
              <w:rPr>
                <w:rFonts w:ascii="Cambria Math" w:hAnsi="Cambria Math"/>
              </w:rPr>
              <m:t>​</m:t>
            </m:r>
          </m:e>
          <m:sup>
            <m:r>
              <m:rPr>
                <m:sty m:val="p"/>
              </m:rPr>
              <w:rPr>
                <w:rFonts w:ascii="Cambria Math" w:hAnsi="Cambria Math"/>
              </w:rPr>
              <m:t>-</m:t>
            </m:r>
            <m:r>
              <w:rPr>
                <w:rFonts w:ascii="Cambria Math" w:hAnsi="Cambria Math"/>
              </w:rPr>
              <m:t>1</m:t>
            </m:r>
          </m:sup>
        </m:sSup>
      </m:oMath>
      <w:r>
        <w:t xml:space="preserve">), </w:t>
      </w:r>
      <m:oMath>
        <m:sSubSup>
          <m:sSubSupPr>
            <m:ctrlPr>
              <w:rPr>
                <w:rFonts w:ascii="Cambria Math" w:hAnsi="Cambria Math"/>
              </w:rPr>
            </m:ctrlPr>
          </m:sSubSupPr>
          <m:e>
            <m:r>
              <w:rPr>
                <w:rFonts w:ascii="Cambria Math" w:hAnsi="Cambria Math"/>
              </w:rPr>
              <m:t>P</m:t>
            </m:r>
          </m:e>
          <m:sub>
            <m:r>
              <w:rPr>
                <w:rFonts w:ascii="Cambria Math" w:hAnsi="Cambria Math"/>
              </w:rPr>
              <m:t>0</m:t>
            </m:r>
          </m:sub>
          <m:sup>
            <m:r>
              <w:rPr>
                <w:rFonts w:ascii="Cambria Math" w:hAnsi="Cambria Math"/>
              </w:rPr>
              <m:t>U</m:t>
            </m:r>
          </m:sup>
        </m:sSubSup>
      </m:oMath>
      <w:r>
        <w:t xml:space="preserve"> and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U</m:t>
            </m:r>
          </m:sup>
        </m:sSubSup>
      </m:oMath>
      <w:r>
        <w:t xml:space="preserve"> are the ini</w:t>
      </w:r>
      <w:ins w:id="122" w:author="Reviewer" w:date="2021-06-26T20:07:00Z">
        <w:r w:rsidR="00D83932">
          <w:t>t</w:t>
        </w:r>
      </w:ins>
      <w:del w:id="123" w:author="Reviewer" w:date="2021-06-26T20:07:00Z">
        <w:r w:rsidDel="00D83932">
          <w:delText>c</w:delText>
        </w:r>
      </w:del>
      <w:r>
        <w:t xml:space="preserve">ial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concentration and measured concentration of layer </w:t>
      </w:r>
      <m:oMath>
        <m:r>
          <w:rPr>
            <w:rFonts w:ascii="Cambria Math" w:hAnsi="Cambria Math"/>
          </w:rPr>
          <m:t>i</m:t>
        </m:r>
      </m:oMath>
      <w:r>
        <w:t xml:space="preserve"> respectively.</w:t>
      </w:r>
    </w:p>
    <w:p w14:paraId="58D143E4" w14:textId="60E4AF72" w:rsidR="00144719" w:rsidRDefault="0086538F" w:rsidP="00770A2C">
      <w:pPr>
        <w:autoSpaceDE w:val="0"/>
        <w:autoSpaceDN w:val="0"/>
        <w:adjustRightInd w:val="0"/>
        <w:spacing w:after="0"/>
        <w:jc w:val="both"/>
      </w:pPr>
      <w:del w:id="124" w:author="Reviewer" w:date="2021-06-26T20:41:00Z">
        <w:r w:rsidDel="00B46B1D">
          <w:delText>As we can observe</w:delText>
        </w:r>
      </w:del>
      <w:ins w:id="125" w:author="Reviewer" w:date="2021-06-26T20:46:00Z">
        <w:r w:rsidR="00E57687">
          <w:t xml:space="preserve">The main assumption of </w:t>
        </w:r>
      </w:ins>
      <w:ins w:id="126" w:author="Reviewer" w:date="2021-06-26T20:47:00Z">
        <w:r w:rsidR="00E57687">
          <w:t xml:space="preserve">this model, </w:t>
        </w:r>
      </w:ins>
      <w:del w:id="127" w:author="Reviewer" w:date="2021-06-26T20:41:00Z">
        <w:r w:rsidDel="00B46B1D">
          <w:delText xml:space="preserve"> t</w:delText>
        </w:r>
      </w:del>
      <w:del w:id="128" w:author="Reviewer" w:date="2021-06-26T20:46:00Z">
        <w:r w:rsidDel="00E57687">
          <w:delText>his model</w:delText>
        </w:r>
      </w:del>
      <w:del w:id="129" w:author="Reviewer" w:date="2021-06-26T20:47:00Z">
        <w:r w:rsidDel="00E57687">
          <w:delText xml:space="preserve"> </w:delText>
        </w:r>
      </w:del>
      <w:ins w:id="130" w:author="Reviewer" w:date="2021-06-26T20:42:00Z">
        <w:r w:rsidR="00B46B1D">
          <w:t>that</w:t>
        </w:r>
        <w:r w:rsidR="00B46B1D">
          <w:t xml:space="preserve"> sedimen</w:t>
        </w:r>
        <w:r w:rsidR="00B46B1D">
          <w:t>t</w:t>
        </w:r>
        <w:r w:rsidR="00B46B1D">
          <w:t>s have a constant ini</w:t>
        </w:r>
      </w:ins>
      <w:ins w:id="131" w:author="Reviewer" w:date="2021-06-26T20:46:00Z">
        <w:r w:rsidR="00E57687">
          <w:t>t</w:t>
        </w:r>
      </w:ins>
      <w:ins w:id="132" w:author="Reviewer" w:date="2021-06-26T20:42:00Z">
        <w:r w:rsidR="00B46B1D">
          <w:t>ial 21</w:t>
        </w:r>
        <w:r w:rsidR="00B46B1D">
          <w:t>0P</w:t>
        </w:r>
        <w:r w:rsidR="00B46B1D">
          <w:t xml:space="preserve">b concentration </w:t>
        </w:r>
      </w:ins>
      <w:ins w:id="133" w:author="Reviewer" w:date="2021-06-26T20:45:00Z">
        <w:r w:rsidR="00E57687">
          <w:t>irrespective of the sedimentation rate</w:t>
        </w:r>
      </w:ins>
      <w:ins w:id="134" w:author="Reviewer" w:date="2021-06-26T20:50:00Z">
        <w:r w:rsidR="00E57687">
          <w:t xml:space="preserve">, </w:t>
        </w:r>
      </w:ins>
      <w:del w:id="135" w:author="Reviewer" w:date="2021-06-26T20:42:00Z">
        <w:r w:rsidDel="00B46B1D">
          <w:delText xml:space="preserve">does not take into account any fluctuation in the influx of </w:delText>
        </w:r>
        <m:oMath>
          <m:sSup>
            <m:sSupPr>
              <m:ctrlPr>
                <w:rPr>
                  <w:rFonts w:ascii="Cambria Math" w:hAnsi="Cambria Math"/>
                </w:rPr>
              </m:ctrlPr>
            </m:sSupPr>
            <m:e>
              <m:r>
                <w:rPr>
                  <w:rFonts w:ascii="Cambria Math" w:hAnsi="Cambria Math"/>
                </w:rPr>
                <m:t>​</m:t>
              </m:r>
            </m:e>
            <m:sup>
              <m:r>
                <w:rPr>
                  <w:rFonts w:ascii="Cambria Math" w:hAnsi="Cambria Math"/>
                </w:rPr>
                <m:t>210</m:t>
              </m:r>
            </m:sup>
          </m:sSup>
        </m:oMath>
        <w:r w:rsidDel="00B46B1D">
          <w:delText>Pb to the sediment</w:delText>
        </w:r>
      </w:del>
      <w:del w:id="136" w:author="Reviewer" w:date="2021-06-26T20:48:00Z">
        <w:r w:rsidDel="00E57687">
          <w:delText xml:space="preserve">. </w:delText>
        </w:r>
      </w:del>
      <w:del w:id="137" w:author="Reviewer" w:date="2021-06-26T20:50:00Z">
        <w:r w:rsidDel="00E57687">
          <w:delText xml:space="preserve">This assumption </w:delText>
        </w:r>
      </w:del>
      <w:r>
        <w:t>is particularly strong as</w:t>
      </w:r>
      <w:ins w:id="138" w:author="Reviewer" w:date="2021-06-26T20:51:00Z">
        <w:r w:rsidR="00E57687">
          <w:t xml:space="preserve"> it implies that the</w:t>
        </w:r>
      </w:ins>
      <w:r>
        <w:t xml:space="preserve">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influx </w:t>
      </w:r>
      <w:ins w:id="139" w:author="Reviewer" w:date="2021-06-26T20:49:00Z">
        <w:r w:rsidR="00E57687" w:rsidRPr="00164AA9">
          <w:t xml:space="preserve">to the sediment surface </w:t>
        </w:r>
        <w:r w:rsidR="00E57687">
          <w:t>should be</w:t>
        </w:r>
        <w:r w:rsidR="00E57687" w:rsidRPr="00164AA9">
          <w:t xml:space="preserve"> proportional</w:t>
        </w:r>
      </w:ins>
      <w:ins w:id="140" w:author="Reviewer" w:date="2021-06-26T20:51:00Z">
        <w:r w:rsidR="00E57687" w:rsidRPr="00E57687">
          <w:t xml:space="preserve"> </w:t>
        </w:r>
        <w:r w:rsidR="00E57687">
          <w:t>to the</w:t>
        </w:r>
        <w:r w:rsidR="00E57687" w:rsidRPr="00164AA9">
          <w:t xml:space="preserve"> mass accumulation</w:t>
        </w:r>
      </w:ins>
      <w:ins w:id="141" w:author="Reviewer" w:date="2021-06-26T20:53:00Z">
        <w:r w:rsidR="00DE6492">
          <w:t xml:space="preserve">. This is a very restrictive condition and most likely false for most </w:t>
        </w:r>
      </w:ins>
      <w:ins w:id="142" w:author="Reviewer" w:date="2021-06-26T20:54:00Z">
        <w:r w:rsidR="00DE6492">
          <w:t xml:space="preserve">ecosystems, </w:t>
        </w:r>
      </w:ins>
      <w:ins w:id="143" w:author="Reviewer" w:date="2021-06-26T20:56:00Z">
        <w:r w:rsidR="00DE6492">
          <w:t>e</w:t>
        </w:r>
      </w:ins>
      <w:ins w:id="144" w:author="Reviewer" w:date="2021-06-26T20:55:00Z">
        <w:r w:rsidR="00DE6492">
          <w:t xml:space="preserve">specially </w:t>
        </w:r>
      </w:ins>
      <w:ins w:id="145" w:author="Reviewer" w:date="2021-06-26T20:56:00Z">
        <w:r w:rsidR="00DE6492">
          <w:t xml:space="preserve">considering </w:t>
        </w:r>
      </w:ins>
      <w:ins w:id="146" w:author="Reviewer" w:date="2021-06-26T20:57:00Z">
        <w:r w:rsidR="00DE6492">
          <w:t>the impacts of</w:t>
        </w:r>
      </w:ins>
      <w:ins w:id="147" w:author="Reviewer" w:date="2021-06-26T20:56:00Z">
        <w:r w:rsidR="00DE6492">
          <w:t xml:space="preserve"> </w:t>
        </w:r>
      </w:ins>
      <w:ins w:id="148" w:author="Reviewer" w:date="2021-06-26T20:54:00Z">
        <w:r w:rsidR="00DE6492">
          <w:t xml:space="preserve">land use changes </w:t>
        </w:r>
      </w:ins>
      <w:ins w:id="149" w:author="Reviewer" w:date="2021-06-26T20:57:00Z">
        <w:r w:rsidR="00DE6492">
          <w:t>on</w:t>
        </w:r>
      </w:ins>
      <w:ins w:id="150" w:author="Reviewer" w:date="2021-06-26T20:56:00Z">
        <w:r w:rsidR="00DE6492">
          <w:t xml:space="preserve"> the sedimentation regimes </w:t>
        </w:r>
      </w:ins>
      <w:ins w:id="151" w:author="Reviewer" w:date="2021-06-26T20:57:00Z">
        <w:r w:rsidR="00DE6492">
          <w:t>around the world</w:t>
        </w:r>
      </w:ins>
      <w:ins w:id="152" w:author="Reviewer" w:date="2021-06-26T20:58:00Z">
        <w:r w:rsidR="00E16B04">
          <w:t xml:space="preserve">. In addition, </w:t>
        </w:r>
        <w:r w:rsidR="00E16B04">
          <w:t xml:space="preserve">the CIC model requires </w:t>
        </w:r>
      </w:ins>
      <w:ins w:id="153" w:author="Reviewer" w:date="2021-06-26T21:00:00Z">
        <w:r w:rsidR="00E16B04">
          <w:t xml:space="preserve">that </w:t>
        </w:r>
      </w:ins>
      <w:ins w:id="154" w:author="Reviewer" w:date="2021-06-26T20:58:00Z">
        <w:r w:rsidR="00E16B04">
          <w:t xml:space="preserve">excess </w:t>
        </w:r>
        <w:r w:rsidR="00E16B04">
          <w:t>210Pb</w:t>
        </w:r>
        <w:r w:rsidR="00E16B04">
          <w:t xml:space="preserve"> </w:t>
        </w:r>
      </w:ins>
      <w:ins w:id="155" w:author="Reviewer" w:date="2021-06-26T21:00:00Z">
        <w:r w:rsidR="00E16B04">
          <w:t xml:space="preserve">decreases monotonically </w:t>
        </w:r>
      </w:ins>
      <w:ins w:id="156" w:author="Reviewer" w:date="2021-06-26T20:58:00Z">
        <w:r w:rsidR="00E16B04">
          <w:t>down-core</w:t>
        </w:r>
      </w:ins>
      <w:ins w:id="157" w:author="Reviewer" w:date="2021-06-26T21:00:00Z">
        <w:r w:rsidR="00E16B04">
          <w:t xml:space="preserve"> </w:t>
        </w:r>
        <w:r w:rsidR="00E16B04">
          <w:t>(uncommon in case of variable sedimentation)</w:t>
        </w:r>
      </w:ins>
      <w:ins w:id="158" w:author="Reviewer" w:date="2021-06-26T21:01:00Z">
        <w:r w:rsidR="00E16B04">
          <w:t xml:space="preserve">, </w:t>
        </w:r>
      </w:ins>
      <w:ins w:id="159" w:author="Reviewer" w:date="2021-06-26T21:02:00Z">
        <w:r w:rsidR="00E16B04">
          <w:t>otherwise,</w:t>
        </w:r>
      </w:ins>
      <w:ins w:id="160" w:author="Reviewer" w:date="2021-06-26T21:04:00Z">
        <w:r w:rsidR="00DB20EA">
          <w:t xml:space="preserve"> d</w:t>
        </w:r>
      </w:ins>
      <w:ins w:id="161" w:author="Reviewer" w:date="2021-06-26T21:03:00Z">
        <w:r w:rsidR="00DB20EA">
          <w:t>eeper sections with higher concentrations</w:t>
        </w:r>
      </w:ins>
      <w:ins w:id="162" w:author="Reviewer" w:date="2021-06-26T21:04:00Z">
        <w:r w:rsidR="00DB20EA">
          <w:t xml:space="preserve"> </w:t>
        </w:r>
      </w:ins>
      <w:ins w:id="163" w:author="Reviewer" w:date="2021-06-26T21:03:00Z">
        <w:r w:rsidR="00DB20EA">
          <w:t>would be younger</w:t>
        </w:r>
        <w:r w:rsidR="00DB20EA">
          <w:t xml:space="preserve"> </w:t>
        </w:r>
      </w:ins>
      <w:ins w:id="164" w:author="Reviewer" w:date="2021-06-26T21:04:00Z">
        <w:r w:rsidR="00DB20EA">
          <w:t>(age reversal) (Sanchez-Cabeza &amp; Ruiz-Fernández 2012)</w:t>
        </w:r>
      </w:ins>
      <w:ins w:id="165" w:author="Reviewer" w:date="2021-06-26T21:02:00Z">
        <w:r w:rsidR="00E16B04">
          <w:t>.</w:t>
        </w:r>
      </w:ins>
      <w:ins w:id="166" w:author="Reviewer" w:date="2021-06-26T21:05:00Z">
        <w:r w:rsidR="00DB20EA">
          <w:t xml:space="preserve"> </w:t>
        </w:r>
      </w:ins>
      <w:del w:id="167" w:author="Reviewer" w:date="2021-06-26T21:05:00Z">
        <w:r w:rsidDel="00DB20EA">
          <w:delText xml:space="preserve">(Buscar una cita). </w:delText>
        </w:r>
      </w:del>
      <w:r>
        <w:t xml:space="preserve">As Figure </w:t>
      </w:r>
      <w:hyperlink w:anchor="fig:210models">
        <w:r>
          <w:rPr>
            <w:rStyle w:val="Hipervnculo"/>
          </w:rPr>
          <w:t>1</w:t>
        </w:r>
      </w:hyperlink>
      <w:r>
        <w:t xml:space="preserve"> shows, this model is rarely used</w:t>
      </w:r>
      <w:ins w:id="168" w:author="Reviewer" w:date="2021-06-26T21:06:00Z">
        <w:r w:rsidR="00DB20EA">
          <w:t>,</w:t>
        </w:r>
      </w:ins>
      <w:ins w:id="169" w:author="Reviewer" w:date="2021-06-26T21:05:00Z">
        <w:r w:rsidR="00DB20EA">
          <w:t xml:space="preserve"> </w:t>
        </w:r>
      </w:ins>
      <w:del w:id="170" w:author="Reviewer" w:date="2021-06-26T21:06:00Z">
        <w:r w:rsidDel="00DB20EA">
          <w:delText xml:space="preserve"> and its uses are </w:delText>
        </w:r>
      </w:del>
      <w:r>
        <w:t>mostly limited to early use</w:t>
      </w:r>
      <w:ins w:id="171" w:author="Reviewer" w:date="2021-06-26T21:06:00Z">
        <w:r w:rsidR="00DB20EA">
          <w:t>r</w:t>
        </w:r>
      </w:ins>
      <w:r>
        <w:t xml:space="preserve">s or </w:t>
      </w:r>
      <w:del w:id="172" w:author="Reviewer" w:date="2021-06-26T21:06:00Z">
        <w:r w:rsidDel="00DB20EA">
          <w:delText xml:space="preserve">uses </w:delText>
        </w:r>
      </w:del>
      <w:ins w:id="173" w:author="Reviewer" w:date="2021-06-26T21:06:00Z">
        <w:r w:rsidR="00DB20EA">
          <w:t>it is applied only</w:t>
        </w:r>
        <w:r w:rsidR="00DB20EA">
          <w:t xml:space="preserve"> </w:t>
        </w:r>
      </w:ins>
      <w:del w:id="174" w:author="Reviewer" w:date="2021-06-26T21:06:00Z">
        <w:r w:rsidDel="00DB20EA">
          <w:delText xml:space="preserve">where </w:delText>
        </w:r>
      </w:del>
      <w:ins w:id="175" w:author="Reviewer" w:date="2021-06-26T21:06:00Z">
        <w:r w:rsidR="00DB20EA">
          <w:t>when</w:t>
        </w:r>
        <w:r w:rsidR="00DB20EA">
          <w:t xml:space="preserve"> </w:t>
        </w:r>
      </w:ins>
      <w:r>
        <w:t>other models’ requirements are not met.</w:t>
      </w:r>
    </w:p>
    <w:p w14:paraId="6F267058" w14:textId="77777777" w:rsidR="00144719" w:rsidRDefault="0086538F">
      <w:pPr>
        <w:pStyle w:val="Textoindependiente"/>
      </w:pPr>
      <w:r>
        <w:t>An example of the use of this model is shown at the end of this chapter with a comparison to the other models. For details on the application of the model refer to [@Sanchez-Cabeza2012].</w:t>
      </w:r>
    </w:p>
    <w:p w14:paraId="30B0DD1A" w14:textId="77777777" w:rsidR="00144719" w:rsidRDefault="0086538F">
      <w:pPr>
        <w:pStyle w:val="Ttulo2"/>
      </w:pPr>
      <w:bookmarkStart w:id="176" w:name="cfcs"/>
      <w:bookmarkEnd w:id="117"/>
      <w:r>
        <w:lastRenderedPageBreak/>
        <w:t>CF:CS</w:t>
      </w:r>
    </w:p>
    <w:p w14:paraId="0C1EEF1D" w14:textId="32A6A59D" w:rsidR="00144719" w:rsidRDefault="0086538F">
      <w:pPr>
        <w:pStyle w:val="FirstParagraph"/>
      </w:pPr>
      <w:r>
        <w:t>This model assumes both a constant ini</w:t>
      </w:r>
      <w:ins w:id="177" w:author="Reviewer" w:date="2021-06-26T21:11:00Z">
        <w:r w:rsidR="000F68F8">
          <w:t>t</w:t>
        </w:r>
      </w:ins>
      <w:del w:id="178" w:author="Reviewer" w:date="2021-06-26T21:11:00Z">
        <w:r w:rsidDel="000F68F8">
          <w:delText>c</w:delText>
        </w:r>
      </w:del>
      <w:r>
        <w:t xml:space="preserve">ial concentration of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at any layer but also a constant accumulation rate over the accumulated mass in the sediment.</w:t>
      </w:r>
    </w:p>
    <w:p w14:paraId="19C7D5A6" w14:textId="77777777" w:rsidR="00144719" w:rsidRDefault="0086538F">
      <w:pPr>
        <w:pStyle w:val="Textoindependiente"/>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hAnsi="Cambria Math"/>
                      </w:rPr>
                      <m:t>b</m:t>
                    </m:r>
                  </m:num>
                  <m:den>
                    <m:r>
                      <w:rPr>
                        <w:rFonts w:ascii="Cambria Math" w:hAnsi="Cambria Math"/>
                      </w:rPr>
                      <m:t>λ</m:t>
                    </m:r>
                  </m:den>
                </m:f>
              </m:e>
            </m:mr>
          </m:m>
        </m:oMath>
      </m:oMathPara>
    </w:p>
    <w:p w14:paraId="225BF7EE" w14:textId="77777777" w:rsidR="00144719" w:rsidRDefault="0086538F">
      <w:pPr>
        <w:pStyle w:val="FirstParagraph"/>
      </w:pPr>
      <w:r>
        <w:t xml:space="preserve">Where </w:t>
      </w:r>
      <m:oMath>
        <m:sSub>
          <m:sSubPr>
            <m:ctrlPr>
              <w:rPr>
                <w:rFonts w:ascii="Cambria Math" w:hAnsi="Cambria Math"/>
              </w:rPr>
            </m:ctrlPr>
          </m:sSubPr>
          <m:e>
            <m:r>
              <w:rPr>
                <w:rFonts w:ascii="Cambria Math" w:hAnsi="Cambria Math"/>
              </w:rPr>
              <m:t>m</m:t>
            </m:r>
          </m:e>
          <m:sub>
            <m:r>
              <w:rPr>
                <w:rFonts w:ascii="Cambria Math" w:hAnsi="Cambria Math"/>
              </w:rPr>
              <m:t>i</m:t>
            </m:r>
          </m:sub>
        </m:sSub>
      </m:oMath>
      <w:r>
        <w:t xml:space="preserve"> is the accumulated dry mass of the sediment up to layer </w:t>
      </w:r>
      <m:oMath>
        <m:r>
          <w:rPr>
            <w:rFonts w:ascii="Cambria Math" w:hAnsi="Cambria Math"/>
          </w:rPr>
          <m:t>i</m:t>
        </m:r>
      </m:oMath>
      <w:r>
        <w:t xml:space="preserve">, and </w:t>
      </w:r>
      <m:oMath>
        <m:r>
          <w:rPr>
            <w:rFonts w:ascii="Cambria Math" w:hAnsi="Cambria Math"/>
          </w:rPr>
          <m:t>b</m:t>
        </m:r>
      </m:oMath>
      <w:r>
        <w:t xml:space="preserve"> is approximated using linear regression over the following model,</w:t>
      </w:r>
    </w:p>
    <w:p w14:paraId="3D4328E6" w14:textId="50A2F1BD" w:rsidR="00144719" w:rsidRDefault="0086538F">
      <w:pPr>
        <w:pStyle w:val="Textoindependiente"/>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l</m:t>
                </m:r>
                <m:r>
                  <w:ins w:id="179" w:author="Reviewer" w:date="2021-06-26T21:11:00Z">
                    <w:rPr>
                      <w:rFonts w:ascii="Cambria Math" w:hAnsi="Cambria Math"/>
                    </w:rPr>
                    <m:t xml:space="preserve">n </m:t>
                  </w:ins>
                </m:r>
                <m:r>
                  <w:del w:id="180" w:author="Reviewer" w:date="2021-06-26T21:11:00Z">
                    <w:rPr>
                      <w:rFonts w:ascii="Cambria Math" w:hAnsi="Cambria Math"/>
                    </w:rPr>
                    <m:t>og</m:t>
                  </w:del>
                </m:r>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U</m:t>
                    </m:r>
                  </m:sup>
                </m:sSubSup>
                <m:r>
                  <m:rPr>
                    <m:sty m:val="p"/>
                  </m:rPr>
                  <w:rPr>
                    <w:rFonts w:ascii="Cambria Math" w:hAnsi="Cambria Math"/>
                  </w:rPr>
                  <m:t>)</m:t>
                </m:r>
              </m:e>
              <m:e>
                <m:r>
                  <m:rPr>
                    <m:sty m:val="p"/>
                  </m:rPr>
                  <w:rPr>
                    <w:rFonts w:ascii="Cambria Math" w:hAnsi="Cambria Math"/>
                  </w:rPr>
                  <m:t>=</m:t>
                </m:r>
                <m:r>
                  <w:rPr>
                    <w:rFonts w:ascii="Cambria Math" w:hAnsi="Cambria Math"/>
                  </w:rPr>
                  <m:t>l</m:t>
                </m:r>
                <m:r>
                  <w:ins w:id="181" w:author="Reviewer" w:date="2021-06-26T21:11:00Z">
                    <w:rPr>
                      <w:rFonts w:ascii="Cambria Math" w:hAnsi="Cambria Math"/>
                    </w:rPr>
                    <m:t>n</m:t>
                  </w:ins>
                </m:r>
                <m:r>
                  <w:del w:id="182" w:author="Reviewer" w:date="2021-06-26T21:11:00Z">
                    <w:rPr>
                      <w:rFonts w:ascii="Cambria Math" w:hAnsi="Cambria Math"/>
                    </w:rPr>
                    <m:t>og</m:t>
                  </w:del>
                </m:r>
                <m:r>
                  <w:ins w:id="183" w:author="Reviewer" w:date="2021-06-26T21:11:00Z">
                    <w:rPr>
                      <w:rFonts w:ascii="Cambria Math" w:hAnsi="Cambria Math"/>
                    </w:rPr>
                    <m:t xml:space="preserve"> </m:t>
                  </w:ins>
                </m:r>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0</m:t>
                    </m:r>
                  </m:sub>
                  <m:sup>
                    <m:r>
                      <w:rPr>
                        <w:rFonts w:ascii="Cambria Math" w:hAnsi="Cambria Math"/>
                      </w:rPr>
                      <m:t>U</m:t>
                    </m:r>
                  </m:sup>
                </m:sSubSup>
                <m:r>
                  <m:rPr>
                    <m:sty m:val="p"/>
                  </m:rP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r</m:t>
                    </m:r>
                  </m:den>
                </m:f>
                <m:sSub>
                  <m:sSubPr>
                    <m:ctrlPr>
                      <w:rPr>
                        <w:rFonts w:ascii="Cambria Math" w:hAnsi="Cambria Math"/>
                      </w:rPr>
                    </m:ctrlPr>
                  </m:sSubPr>
                  <m:e>
                    <m:r>
                      <w:rPr>
                        <w:rFonts w:ascii="Cambria Math" w:hAnsi="Cambria Math"/>
                      </w:rPr>
                      <m:t>m</m:t>
                    </m:r>
                  </m:e>
                  <m:sub>
                    <m:r>
                      <w:rPr>
                        <w:rFonts w:ascii="Cambria Math" w:hAnsi="Cambria Math"/>
                      </w:rPr>
                      <m:t>i</m:t>
                    </m:r>
                  </m:sub>
                </m:sSub>
              </m:e>
            </m:mr>
            <m:mr>
              <m:e/>
              <m:e>
                <m:r>
                  <m:rPr>
                    <m:sty m:val="p"/>
                  </m:rPr>
                  <w:rPr>
                    <w:rFonts w:ascii="Cambria Math" w:hAnsi="Cambria Math"/>
                  </w:rPr>
                  <m:t>=</m:t>
                </m:r>
                <m:acc>
                  <m:accPr>
                    <m:ctrlPr>
                      <w:rPr>
                        <w:rFonts w:ascii="Cambria Math" w:hAnsi="Cambria Math"/>
                      </w:rPr>
                    </m:ctrlPr>
                  </m:accPr>
                  <m:e>
                    <m:r>
                      <w:rPr>
                        <w:rFonts w:ascii="Cambria Math" w:hAnsi="Cambria Math"/>
                      </w:rPr>
                      <m:t>a</m:t>
                    </m:r>
                  </m:e>
                </m:acc>
                <m:r>
                  <m:rPr>
                    <m:sty m:val="p"/>
                  </m:rPr>
                  <w:rPr>
                    <w:rFonts w:ascii="Cambria Math" w:hAnsi="Cambria Math"/>
                  </w:rPr>
                  <m:t>+</m:t>
                </m:r>
                <m:acc>
                  <m:accPr>
                    <m:ctrlPr>
                      <w:rPr>
                        <w:rFonts w:ascii="Cambria Math" w:hAnsi="Cambria Math"/>
                      </w:rPr>
                    </m:ctrlPr>
                  </m:accPr>
                  <m:e>
                    <m:r>
                      <w:rPr>
                        <w:rFonts w:ascii="Cambria Math" w:hAnsi="Cambria Math"/>
                      </w:rPr>
                      <m:t>b</m:t>
                    </m:r>
                  </m:e>
                </m:acc>
                <m:sSub>
                  <m:sSubPr>
                    <m:ctrlPr>
                      <w:rPr>
                        <w:rFonts w:ascii="Cambria Math" w:hAnsi="Cambria Math"/>
                      </w:rPr>
                    </m:ctrlPr>
                  </m:sSubPr>
                  <m:e>
                    <m:r>
                      <w:rPr>
                        <w:rFonts w:ascii="Cambria Math" w:hAnsi="Cambria Math"/>
                      </w:rPr>
                      <m:t>m</m:t>
                    </m:r>
                  </m:e>
                  <m:sub>
                    <m:r>
                      <w:rPr>
                        <w:rFonts w:ascii="Cambria Math" w:hAnsi="Cambria Math"/>
                      </w:rPr>
                      <m:t>i</m:t>
                    </m:r>
                  </m:sub>
                </m:sSub>
              </m:e>
            </m:mr>
          </m:m>
        </m:oMath>
      </m:oMathPara>
    </w:p>
    <w:p w14:paraId="5484C550" w14:textId="0CDB4DE1" w:rsidR="00144719" w:rsidRDefault="0086538F">
      <w:pPr>
        <w:pStyle w:val="FirstParagraph"/>
      </w:pPr>
      <w:r>
        <w:t>It is important to note that this model</w:t>
      </w:r>
      <w:ins w:id="184" w:author="Reviewer" w:date="2021-06-26T21:12:00Z">
        <w:r w:rsidR="000F68F8">
          <w:t>,</w:t>
        </w:r>
      </w:ins>
      <w:del w:id="185" w:author="Reviewer" w:date="2021-06-26T21:12:00Z">
        <w:r w:rsidDel="000F68F8">
          <w:delText>s</w:delText>
        </w:r>
      </w:del>
      <w:r>
        <w:t xml:space="preserve"> even if more flexible</w:t>
      </w:r>
      <w:ins w:id="186" w:author="Reviewer" w:date="2021-06-26T21:12:00Z">
        <w:r w:rsidR="000F68F8">
          <w:t>,</w:t>
        </w:r>
      </w:ins>
      <w:r>
        <w:t xml:space="preserve"> it is still very restrictive</w:t>
      </w:r>
      <w:ins w:id="187" w:author="Reviewer" w:date="2021-06-26T21:12:00Z">
        <w:r w:rsidR="000F68F8">
          <w:t>.</w:t>
        </w:r>
      </w:ins>
      <w:del w:id="188" w:author="Reviewer" w:date="2021-06-26T21:12:00Z">
        <w:r w:rsidDel="000F68F8">
          <w:delText>,</w:delText>
        </w:r>
      </w:del>
      <w:r>
        <w:t xml:space="preserve"> </w:t>
      </w:r>
      <w:commentRangeStart w:id="189"/>
      <w:ins w:id="190" w:author="Reviewer" w:date="2021-06-26T21:12:00Z">
        <w:r w:rsidR="000F68F8">
          <w:t>A</w:t>
        </w:r>
      </w:ins>
      <w:del w:id="191" w:author="Reviewer" w:date="2021-06-26T21:12:00Z">
        <w:r w:rsidDel="000F68F8">
          <w:delText>a</w:delText>
        </w:r>
      </w:del>
      <w:r>
        <w:t>s it can be see</w:t>
      </w:r>
      <w:ins w:id="192" w:author="Reviewer" w:date="2021-06-26T21:12:00Z">
        <w:r w:rsidR="000F68F8">
          <w:t>n</w:t>
        </w:r>
      </w:ins>
      <w:del w:id="193" w:author="Reviewer" w:date="2021-06-26T21:12:00Z">
        <w:r w:rsidDel="000F68F8">
          <w:delText>m</w:delText>
        </w:r>
      </w:del>
      <w:ins w:id="194" w:author="Reviewer" w:date="2021-06-26T21:12:00Z">
        <w:r w:rsidR="000F68F8">
          <w:t xml:space="preserve">, it </w:t>
        </w:r>
      </w:ins>
      <w:del w:id="195" w:author="Reviewer" w:date="2021-06-26T21:13:00Z">
        <w:r w:rsidDel="000F68F8">
          <w:delText xml:space="preserve"> this model </w:delText>
        </w:r>
      </w:del>
      <w:r>
        <w:t>is even more rarely use in the practice and again, it</w:t>
      </w:r>
      <w:ins w:id="196" w:author="Reviewer" w:date="2021-06-26T21:13:00Z">
        <w:r w:rsidR="008B0163">
          <w:t xml:space="preserve"> is</w:t>
        </w:r>
      </w:ins>
      <w:r>
        <w:t xml:space="preserve"> only use</w:t>
      </w:r>
      <w:ins w:id="197" w:author="Reviewer" w:date="2021-06-26T21:13:00Z">
        <w:r w:rsidR="008B0163">
          <w:t>d</w:t>
        </w:r>
      </w:ins>
      <w:r>
        <w:t xml:space="preserve"> when the CRS model </w:t>
      </w:r>
      <w:proofErr w:type="gramStart"/>
      <w:r>
        <w:t>cant</w:t>
      </w:r>
      <w:proofErr w:type="gramEnd"/>
      <w:r>
        <w:t xml:space="preserve"> not be used. </w:t>
      </w:r>
      <w:commentRangeEnd w:id="189"/>
      <w:r w:rsidR="008B0163">
        <w:rPr>
          <w:rStyle w:val="Refdecomentario"/>
        </w:rPr>
        <w:commentReference w:id="189"/>
      </w:r>
      <w:r>
        <w:t>For the proper implementation of this model, refer to [@Sanchez-Cabeza2012].</w:t>
      </w:r>
    </w:p>
    <w:p w14:paraId="04926C07" w14:textId="77777777" w:rsidR="00144719" w:rsidRDefault="0086538F">
      <w:pPr>
        <w:pStyle w:val="Ttulo2"/>
      </w:pPr>
      <w:bookmarkStart w:id="198" w:name="crs"/>
      <w:bookmarkEnd w:id="176"/>
      <w:r>
        <w:t>CRS</w:t>
      </w:r>
    </w:p>
    <w:p w14:paraId="0046F37B" w14:textId="717AB4BE" w:rsidR="00144719" w:rsidRDefault="0086538F">
      <w:pPr>
        <w:pStyle w:val="FirstParagraph"/>
      </w:pPr>
      <w:r>
        <w:t xml:space="preserve">Up to this point we have deal with models which have extremely restrictive assumptions and simple extensions of the decay equation. The CRS [@Appleby1998; @Appleby2001; @Appleby2008], in contrast, assumes a constant supply of </w:t>
      </w:r>
      <w:commentRangeStart w:id="199"/>
      <w:r w:rsidRPr="008B0163">
        <w:rPr>
          <w:strike/>
        </w:rPr>
        <w:t xml:space="preserve">atmospheric </w:t>
      </w:r>
      <m:oMath>
        <m:sSup>
          <m:sSupPr>
            <m:ctrlPr>
              <w:rPr>
                <w:rFonts w:ascii="Cambria Math" w:hAnsi="Cambria Math"/>
                <w:strike/>
              </w:rPr>
            </m:ctrlPr>
          </m:sSupPr>
          <m:e>
            <m:r>
              <w:rPr>
                <w:rFonts w:ascii="Cambria Math" w:hAnsi="Cambria Math"/>
                <w:strike/>
              </w:rPr>
              <m:t>​</m:t>
            </m:r>
          </m:e>
          <m:sup>
            <m:r>
              <w:rPr>
                <w:rFonts w:ascii="Cambria Math" w:hAnsi="Cambria Math"/>
                <w:strike/>
              </w:rPr>
              <m:t>210</m:t>
            </m:r>
          </m:sup>
        </m:sSup>
      </m:oMath>
      <w:r w:rsidRPr="008B0163">
        <w:rPr>
          <w:strike/>
        </w:rPr>
        <w:t>Pb (also known as</w:t>
      </w:r>
      <w:r>
        <w:t xml:space="preserve"> </w:t>
      </w:r>
      <w:commentRangeEnd w:id="199"/>
      <w:r w:rsidR="008B0163">
        <w:rPr>
          <w:rStyle w:val="Refdecomentario"/>
        </w:rPr>
        <w:commentReference w:id="199"/>
      </w:r>
      <w:r>
        <w:t xml:space="preserve">excess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w:t>
      </w:r>
      <w:del w:id="200" w:author="Reviewer" w:date="2021-06-26T21:14:00Z">
        <w:r w:rsidDel="008B0163">
          <w:delText>)</w:delText>
        </w:r>
      </w:del>
      <w:r>
        <w:t xml:space="preserve"> to the sediment and allows for changes in the sedimentation rate. In order to allow to flexibility in the sedimentation rate the CRS model uses remaining activity. This variable is obtained </w:t>
      </w:r>
      <w:del w:id="201" w:author="Reviewer" w:date="2021-06-26T21:15:00Z">
        <w:r w:rsidDel="008B0163">
          <w:delText>by multiplying</w:delText>
        </w:r>
      </w:del>
      <w:ins w:id="202" w:author="Reviewer" w:date="2021-06-26T21:15:00Z">
        <w:r w:rsidR="008B0163">
          <w:t>as the product of</w:t>
        </w:r>
      </w:ins>
      <w:r>
        <w:t xml:space="preserve">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concentration and the density of the sediment.</w:t>
      </w:r>
    </w:p>
    <w:p w14:paraId="3CF76C3B" w14:textId="31AF3D97" w:rsidR="00144719" w:rsidRDefault="0086538F">
      <w:pPr>
        <w:pStyle w:val="Textoindependiente"/>
      </w:pPr>
      <w:r>
        <w:t xml:space="preserve">This model also </w:t>
      </w:r>
      <w:proofErr w:type="spellStart"/>
      <w:r>
        <w:t>requieres</w:t>
      </w:r>
      <w:proofErr w:type="spellEnd"/>
      <w:r>
        <w:t xml:space="preserve"> that the </w:t>
      </w:r>
      <w:ins w:id="203" w:author="Reviewer" w:date="2021-06-26T21:15:00Z">
        <w:r w:rsidR="008B0163">
          <w:t xml:space="preserve">210Pb activity in the </w:t>
        </w:r>
      </w:ins>
      <w:r>
        <w:t>sediment is measure</w:t>
      </w:r>
      <w:ins w:id="204" w:author="Reviewer" w:date="2021-06-26T21:15:00Z">
        <w:r w:rsidR="008B0163">
          <w:t>d</w:t>
        </w:r>
      </w:ins>
      <w:r>
        <w:t xml:space="preserve"> </w:t>
      </w:r>
      <w:ins w:id="205" w:author="Reviewer" w:date="2021-06-26T21:16:00Z">
        <w:r w:rsidR="008B0163">
          <w:t xml:space="preserve">up </w:t>
        </w:r>
      </w:ins>
      <w:r>
        <w:t xml:space="preserve">to the point where excess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is </w:t>
      </w:r>
      <w:proofErr w:type="spellStart"/>
      <w:r>
        <w:t>not longer</w:t>
      </w:r>
      <w:proofErr w:type="spellEnd"/>
      <w:r>
        <w:t xml:space="preserve"> find, </w:t>
      </w:r>
      <w:del w:id="206" w:author="Reviewer" w:date="2021-06-26T21:17:00Z">
        <w:r w:rsidDel="008B0163">
          <w:delText>this is call</w:delText>
        </w:r>
      </w:del>
      <w:ins w:id="207" w:author="Reviewer" w:date="2021-06-26T21:17:00Z">
        <w:r w:rsidR="008B0163">
          <w:t>i.e. to</w:t>
        </w:r>
      </w:ins>
      <w:r>
        <w:t xml:space="preserve"> reach </w:t>
      </w:r>
      <w:ins w:id="208" w:author="Reviewer" w:date="2021-06-26T21:16:00Z">
        <w:r w:rsidR="008B0163">
          <w:t xml:space="preserve">the </w:t>
        </w:r>
      </w:ins>
      <w:r>
        <w:t xml:space="preserve">equilibrium </w:t>
      </w:r>
      <w:ins w:id="209" w:author="Reviewer" w:date="2021-06-26T21:16:00Z">
        <w:r w:rsidR="008B0163">
          <w:t xml:space="preserve">depth </w:t>
        </w:r>
      </w:ins>
      <w:del w:id="210" w:author="Reviewer" w:date="2021-06-26T21:16:00Z">
        <w:r w:rsidDel="008B0163">
          <w:delText>or background</w:delText>
        </w:r>
      </w:del>
      <w:r>
        <w:t xml:space="preserve">. In order to build a chronology, the CRS model uses a ratio between the complete “inventory” (the excess </w:t>
      </w:r>
      <m:oMath>
        <m:sSup>
          <m:sSupPr>
            <m:ctrlPr>
              <w:rPr>
                <w:rFonts w:ascii="Cambria Math" w:hAnsi="Cambria Math"/>
              </w:rPr>
            </m:ctrlPr>
          </m:sSupPr>
          <m:e>
            <m:r>
              <w:rPr>
                <w:rFonts w:ascii="Cambria Math" w:hAnsi="Cambria Math"/>
              </w:rPr>
              <m:t>​</m:t>
            </m:r>
          </m:e>
          <m:sup>
            <m:r>
              <w:rPr>
                <w:rFonts w:ascii="Cambria Math" w:hAnsi="Cambria Math"/>
              </w:rPr>
              <m:t>210</m:t>
            </m:r>
          </m:sup>
        </m:sSup>
        <m:r>
          <w:rPr>
            <w:rFonts w:ascii="Cambria Math" w:hAnsi="Cambria Math"/>
          </w:rPr>
          <m:t>Pb</m:t>
        </m:r>
      </m:oMath>
      <w:r>
        <w:t xml:space="preserve"> activity accumulated in the sediment column, between the surface and the equilibrium depth</w:t>
      </w:r>
      <w:del w:id="211" w:author="Reviewer" w:date="2021-06-26T21:17:00Z">
        <w:r w:rsidDel="008B0163">
          <w:delText xml:space="preserve">, where excess </w:delText>
        </w:r>
        <m:oMath>
          <m:sSup>
            <m:sSupPr>
              <m:ctrlPr>
                <w:rPr>
                  <w:rFonts w:ascii="Cambria Math" w:hAnsi="Cambria Math"/>
                </w:rPr>
              </m:ctrlPr>
            </m:sSupPr>
            <m:e>
              <m:r>
                <w:rPr>
                  <w:rFonts w:ascii="Cambria Math" w:hAnsi="Cambria Math"/>
                </w:rPr>
                <m:t>​</m:t>
              </m:r>
            </m:e>
            <m:sup>
              <m:r>
                <w:rPr>
                  <w:rFonts w:ascii="Cambria Math" w:hAnsi="Cambria Math"/>
                </w:rPr>
                <m:t>210</m:t>
              </m:r>
            </m:sup>
          </m:sSup>
        </m:oMath>
        <w:r w:rsidDel="008B0163">
          <w:delText>Pb can no longer be found</w:delText>
        </w:r>
      </w:del>
      <w:r>
        <w:t xml:space="preserve">) and the remaining inventory from depth </w:t>
      </w:r>
      <m:oMath>
        <m:r>
          <w:rPr>
            <w:rFonts w:ascii="Cambria Math" w:hAnsi="Cambria Math"/>
          </w:rPr>
          <m:t>x</m:t>
        </m:r>
      </m:oMath>
      <w:r>
        <w:t xml:space="preserve"> to the previously defined equilibrium depth,</w:t>
      </w:r>
    </w:p>
    <w:p w14:paraId="7AFFF643" w14:textId="41EEBA3E" w:rsidR="00144719" w:rsidRDefault="0086538F">
      <w:pPr>
        <w:pStyle w:val="Textoindependiente"/>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t</m:t>
                </m:r>
                <m:r>
                  <m:rPr>
                    <m:sty m:val="p"/>
                  </m:rPr>
                  <w:rPr>
                    <w:rFonts w:ascii="Cambria Math" w:hAnsi="Cambria Math"/>
                  </w:rPr>
                  <m:t>(</m:t>
                </m:r>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λ</m:t>
                    </m:r>
                  </m:den>
                </m:f>
                <m:r>
                  <m:rPr>
                    <m:nor/>
                  </m:rPr>
                  <m:t>l</m:t>
                </m:r>
                <m:r>
                  <w:ins w:id="212" w:author="Reviewer" w:date="2021-06-26T21:17:00Z">
                    <m:rPr>
                      <m:nor/>
                    </m:rPr>
                    <w:rPr>
                      <w:rFonts w:ascii="Cambria Math"/>
                    </w:rPr>
                    <m:t>n</m:t>
                  </w:ins>
                </m:r>
                <m:r>
                  <w:del w:id="213" w:author="Reviewer" w:date="2021-06-26T21:17:00Z">
                    <m:rPr>
                      <m:nor/>
                    </m:rPr>
                    <m:t>og</m:t>
                  </w:del>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0</m:t>
                            </m:r>
                          </m:sub>
                        </m:sSub>
                      </m:num>
                      <m:den>
                        <m:sSub>
                          <m:sSubPr>
                            <m:ctrlPr>
                              <w:rPr>
                                <w:rFonts w:ascii="Cambria Math" w:hAnsi="Cambria Math"/>
                              </w:rPr>
                            </m:ctrlPr>
                          </m:sSubPr>
                          <m:e>
                            <m:r>
                              <w:rPr>
                                <w:rFonts w:ascii="Cambria Math" w:hAnsi="Cambria Math"/>
                              </w:rPr>
                              <m:t>A</m:t>
                            </m:r>
                          </m:e>
                          <m:sub>
                            <m:r>
                              <w:rPr>
                                <w:rFonts w:ascii="Cambria Math" w:hAnsi="Cambria Math"/>
                              </w:rPr>
                              <m:t>x</m:t>
                            </m:r>
                          </m:sub>
                        </m:sSub>
                      </m:den>
                    </m:f>
                  </m:e>
                </m:d>
                <m:r>
                  <m:rPr>
                    <m:sty m:val="p"/>
                  </m:rPr>
                  <w:rPr>
                    <w:rFonts w:ascii="Cambria Math" w:hAnsi="Cambria Math"/>
                  </w:rPr>
                  <m:t>,</m:t>
                </m:r>
              </m:e>
            </m:mr>
          </m:m>
        </m:oMath>
      </m:oMathPara>
    </w:p>
    <w:p w14:paraId="489766F8" w14:textId="77777777" w:rsidR="00144719" w:rsidRDefault="0086538F">
      <w:pPr>
        <w:pStyle w:val="FirstParagraph"/>
      </w:pPr>
      <w:r>
        <w:t xml:space="preserve">where </w:t>
      </w:r>
      <m:oMath>
        <m:sSub>
          <m:sSubPr>
            <m:ctrlPr>
              <w:rPr>
                <w:rFonts w:ascii="Cambria Math" w:hAnsi="Cambria Math"/>
              </w:rPr>
            </m:ctrlPr>
          </m:sSubPr>
          <m:e>
            <m:r>
              <w:rPr>
                <w:rFonts w:ascii="Cambria Math" w:hAnsi="Cambria Math"/>
              </w:rPr>
              <m:t>A</m:t>
            </m:r>
          </m:e>
          <m:sub>
            <m:r>
              <w:rPr>
                <w:rFonts w:ascii="Cambria Math" w:hAnsi="Cambria Math"/>
              </w:rPr>
              <m:t>0</m:t>
            </m:r>
          </m:sub>
        </m:sSub>
      </m:oMath>
      <w:r>
        <w:t xml:space="preserve"> is the complete inventory, and </w:t>
      </w:r>
      <m:oMath>
        <m:sSub>
          <m:sSubPr>
            <m:ctrlPr>
              <w:rPr>
                <w:rFonts w:ascii="Cambria Math" w:hAnsi="Cambria Math"/>
              </w:rPr>
            </m:ctrlPr>
          </m:sSubPr>
          <m:e>
            <m:r>
              <w:rPr>
                <w:rFonts w:ascii="Cambria Math" w:hAnsi="Cambria Math"/>
              </w:rPr>
              <m:t>A</m:t>
            </m:r>
          </m:e>
          <m:sub>
            <m:r>
              <w:rPr>
                <w:rFonts w:ascii="Cambria Math" w:hAnsi="Cambria Math"/>
              </w:rPr>
              <m:t>x</m:t>
            </m:r>
          </m:sub>
        </m:sSub>
      </m:oMath>
      <w:r>
        <w:t xml:space="preserve"> is the inventory up to depth </w:t>
      </w:r>
      <m:oMath>
        <m:r>
          <w:rPr>
            <w:rFonts w:ascii="Cambria Math" w:hAnsi="Cambria Math"/>
          </w:rPr>
          <m:t>x</m:t>
        </m:r>
      </m:oMath>
      <w:r>
        <w:t>.</w:t>
      </w:r>
    </w:p>
    <w:p w14:paraId="73561108" w14:textId="7E6BAB58" w:rsidR="00144719" w:rsidRDefault="0086538F">
      <w:pPr>
        <w:pStyle w:val="Textoindependiente"/>
      </w:pPr>
      <w:r>
        <w:t>Once</w:t>
      </w:r>
      <w:ins w:id="214" w:author="Reviewer" w:date="2021-06-26T21:17:00Z">
        <w:r w:rsidR="008B0163">
          <w:t>,</w:t>
        </w:r>
      </w:ins>
      <w:r>
        <w:t xml:space="preserve"> more details on the proper use of this and the previous models can be found in [@Sanchez-Cabeza2012].</w:t>
      </w:r>
    </w:p>
    <w:p w14:paraId="47D8510C" w14:textId="77777777" w:rsidR="00144719" w:rsidRDefault="0086538F">
      <w:pPr>
        <w:pStyle w:val="Ttulo2"/>
      </w:pPr>
      <w:bookmarkStart w:id="215" w:name="plum"/>
      <w:bookmarkEnd w:id="198"/>
      <w:r>
        <w:rPr>
          <w:i/>
          <w:iCs/>
        </w:rPr>
        <w:t>Plum</w:t>
      </w:r>
    </w:p>
    <w:p w14:paraId="50AA1DFD" w14:textId="1E8E1228" w:rsidR="00144719" w:rsidRDefault="0086538F">
      <w:pPr>
        <w:pStyle w:val="FirstParagraph"/>
      </w:pPr>
      <w:commentRangeStart w:id="216"/>
      <w:r>
        <w:t xml:space="preserve">Lastly, </w:t>
      </w:r>
      <w:r>
        <w:rPr>
          <w:i/>
          <w:iCs/>
        </w:rPr>
        <w:t>Plum</w:t>
      </w:r>
      <w:r>
        <w:t xml:space="preserve"> is the most recent age depth model [@Aquino2018]. This model is the first Bayesian method for dating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sediments and it has </w:t>
      </w:r>
      <w:del w:id="217" w:author="Reviewer" w:date="2021-06-26T21:17:00Z">
        <w:r w:rsidDel="008B0163">
          <w:delText xml:space="preserve">recibe </w:delText>
        </w:r>
      </w:del>
      <w:ins w:id="218" w:author="Reviewer" w:date="2021-06-26T21:17:00Z">
        <w:r w:rsidR="008B0163">
          <w:t>received</w:t>
        </w:r>
        <w:r w:rsidR="008B0163">
          <w:t xml:space="preserve"> </w:t>
        </w:r>
      </w:ins>
      <w:r>
        <w:t xml:space="preserve">a moderate </w:t>
      </w:r>
      <w:r>
        <w:lastRenderedPageBreak/>
        <w:t xml:space="preserve">interest by the palaeoecological community with 18 citations up to the moment of writing this manuscript. </w:t>
      </w:r>
      <w:commentRangeStart w:id="219"/>
      <w:r>
        <w:t xml:space="preserve">This is more than the citations obtained by the CF:CS model and in the literature review by </w:t>
      </w:r>
      <w:commentRangeEnd w:id="219"/>
      <w:r w:rsidR="00BE6F1F">
        <w:rPr>
          <w:rStyle w:val="Refdecomentario"/>
        </w:rPr>
        <w:commentReference w:id="219"/>
      </w:r>
      <w:r>
        <w:t>[@Courtney2019].</w:t>
      </w:r>
      <w:commentRangeEnd w:id="216"/>
      <w:r w:rsidR="00747569">
        <w:rPr>
          <w:rStyle w:val="Refdecomentario"/>
        </w:rPr>
        <w:commentReference w:id="216"/>
      </w:r>
    </w:p>
    <w:p w14:paraId="294D4A94" w14:textId="77777777" w:rsidR="00144719" w:rsidRDefault="0086538F">
      <w:pPr>
        <w:pStyle w:val="Textoindependiente"/>
      </w:pPr>
      <w:r>
        <w:rPr>
          <w:i/>
          <w:iCs/>
        </w:rPr>
        <w:t>Plum</w:t>
      </w:r>
      <w:r>
        <w:t xml:space="preserve"> assumes that there exists an (unknown) age-depth function </w:t>
      </w:r>
      <m:oMath>
        <m:r>
          <w:rPr>
            <w:rFonts w:ascii="Cambria Math" w:hAnsi="Cambria Math"/>
          </w:rPr>
          <m:t>t</m:t>
        </m:r>
        <m:r>
          <m:rPr>
            <m:sty m:val="p"/>
          </m:rPr>
          <w:rPr>
            <w:rFonts w:ascii="Cambria Math" w:hAnsi="Cambria Math"/>
          </w:rPr>
          <m:t>(</m:t>
        </m:r>
        <m:r>
          <w:rPr>
            <w:rFonts w:ascii="Cambria Math" w:hAnsi="Cambria Math"/>
          </w:rPr>
          <m:t>x</m:t>
        </m:r>
        <m:r>
          <m:rPr>
            <m:sty m:val="p"/>
          </m:rPr>
          <w:rPr>
            <w:rFonts w:ascii="Cambria Math" w:hAnsi="Cambria Math"/>
          </w:rPr>
          <m:t>)</m:t>
        </m:r>
      </m:oMath>
      <w:r>
        <w:t xml:space="preserve"> that relates depth </w:t>
      </w:r>
      <m:oMath>
        <m:r>
          <w:rPr>
            <w:rFonts w:ascii="Cambria Math" w:hAnsi="Cambria Math"/>
          </w:rPr>
          <m:t>x</m:t>
        </m:r>
      </m:oMath>
      <w:r>
        <w:t xml:space="preserve"> with calendar age </w:t>
      </w:r>
      <m:oMath>
        <m:r>
          <w:rPr>
            <w:rFonts w:ascii="Cambria Math" w:hAnsi="Cambria Math"/>
          </w:rPr>
          <m:t>t</m:t>
        </m:r>
        <m:r>
          <m:rPr>
            <m:sty m:val="p"/>
          </m:rPr>
          <w:rPr>
            <w:rFonts w:ascii="Cambria Math" w:hAnsi="Cambria Math"/>
          </w:rPr>
          <m:t>(</m:t>
        </m:r>
        <m:r>
          <w:rPr>
            <w:rFonts w:ascii="Cambria Math" w:hAnsi="Cambria Math"/>
          </w:rPr>
          <m:t>x</m:t>
        </m:r>
        <m:r>
          <m:rPr>
            <m:sty m:val="p"/>
          </m:rPr>
          <w:rPr>
            <w:rFonts w:ascii="Cambria Math" w:hAnsi="Cambria Math"/>
          </w:rPr>
          <m:t>)</m:t>
        </m:r>
      </m:oMath>
      <w:r>
        <w:t xml:space="preserve">. Conditional on </w:t>
      </w:r>
      <m:oMath>
        <m:r>
          <w:rPr>
            <w:rFonts w:ascii="Cambria Math" w:hAnsi="Cambria Math"/>
          </w:rPr>
          <m:t>t</m:t>
        </m:r>
        <m:r>
          <m:rPr>
            <m:sty m:val="p"/>
          </m:rPr>
          <w:rPr>
            <w:rFonts w:ascii="Cambria Math" w:hAnsi="Cambria Math"/>
          </w:rPr>
          <m:t>(</m:t>
        </m:r>
        <m:r>
          <w:rPr>
            <w:rFonts w:ascii="Cambria Math" w:hAnsi="Cambria Math"/>
          </w:rPr>
          <m:t>x</m:t>
        </m:r>
        <m:r>
          <m:rPr>
            <m:sty m:val="p"/>
          </m:rPr>
          <w:rPr>
            <w:rFonts w:ascii="Cambria Math" w:hAnsi="Cambria Math"/>
          </w:rPr>
          <m:t>)</m:t>
        </m:r>
      </m:oMath>
      <w:r>
        <w:t xml:space="preserve">, the following model is assumed for the measured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w:t>
      </w: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between depths </w:t>
      </w: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δ</m:t>
        </m:r>
      </m:oMath>
      <w:r>
        <w:t xml:space="preserve"> to </w:t>
      </w:r>
      <m:oMath>
        <m:sSub>
          <m:sSubPr>
            <m:ctrlPr>
              <w:rPr>
                <w:rFonts w:ascii="Cambria Math" w:hAnsi="Cambria Math"/>
              </w:rPr>
            </m:ctrlPr>
          </m:sSubPr>
          <m:e>
            <m:r>
              <w:rPr>
                <w:rFonts w:ascii="Cambria Math" w:hAnsi="Cambria Math"/>
              </w:rPr>
              <m:t>x</m:t>
            </m:r>
          </m:e>
          <m:sub>
            <m:r>
              <w:rPr>
                <w:rFonts w:ascii="Cambria Math" w:hAnsi="Cambria Math"/>
              </w:rPr>
              <m:t>i</m:t>
            </m:r>
          </m:sub>
        </m:sSub>
      </m:oMath>
    </w:p>
    <w:p w14:paraId="1532D72D" w14:textId="77777777" w:rsidR="00144719" w:rsidRDefault="0086538F">
      <w:pPr>
        <w:pStyle w:val="Textoindependiente"/>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S</m:t>
                    </m:r>
                  </m:sup>
                </m:sSubSup>
                <m:r>
                  <m:rPr>
                    <m:sty m:val="p"/>
                  </m:rP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t</m:t>
                    </m:r>
                  </m:e>
                </m:acc>
                <m:r>
                  <m:rPr>
                    <m:scr m:val="script"/>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S</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Φ</m:t>
                            </m:r>
                          </m:e>
                          <m:sub>
                            <m:r>
                              <w:rPr>
                                <w:rFonts w:ascii="Cambria Math" w:hAnsi="Cambria Math"/>
                              </w:rPr>
                              <m:t>i</m:t>
                            </m:r>
                          </m:sub>
                        </m:sSub>
                      </m:num>
                      <m:den>
                        <m:r>
                          <w:rPr>
                            <w:rFonts w:ascii="Cambria Math" w:hAnsi="Cambria Math"/>
                          </w:rPr>
                          <m:t>λ</m:t>
                        </m:r>
                      </m:den>
                    </m:f>
                    <m:d>
                      <m:dPr>
                        <m:ctrlPr>
                          <w:rPr>
                            <w:rFonts w:ascii="Cambria Math" w:hAnsi="Cambria Math"/>
                          </w:rPr>
                        </m:ctrlPr>
                      </m:dPr>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λt</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δ</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λt</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up>
                        </m:sSup>
                      </m:e>
                    </m:d>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sSub>
                      <m:sSubPr>
                        <m:ctrlPr>
                          <w:rPr>
                            <w:rFonts w:ascii="Cambria Math" w:hAnsi="Cambria Math"/>
                          </w:rPr>
                        </m:ctrlPr>
                      </m:sSubPr>
                      <m:e>
                        <m:r>
                          <w:rPr>
                            <w:rFonts w:ascii="Cambria Math" w:hAnsi="Cambria Math"/>
                          </w:rPr>
                          <m:t>ρ</m:t>
                        </m:r>
                      </m:e>
                      <m:sub>
                        <m:r>
                          <w:rPr>
                            <w:rFonts w:ascii="Cambria Math" w:hAnsi="Cambria Math"/>
                          </w:rPr>
                          <m:t>i</m:t>
                        </m:r>
                      </m:sub>
                    </m:sSub>
                    <m:sSup>
                      <m:sSupPr>
                        <m:ctrlPr>
                          <w:rPr>
                            <w:rFonts w:ascii="Cambria Math" w:hAnsi="Cambria Math"/>
                          </w:rPr>
                        </m:ctrlPr>
                      </m:sSupPr>
                      <m:e>
                        <m:r>
                          <m:rPr>
                            <m:sty m:val="p"/>
                          </m:rPr>
                          <w:rPr>
                            <w:rFonts w:ascii="Cambria Math" w:hAnsi="Cambria Math"/>
                          </w:rPr>
                          <m:t>)</m:t>
                        </m:r>
                      </m:e>
                      <m:sup>
                        <m:r>
                          <w:rPr>
                            <w:rFonts w:ascii="Cambria Math" w:hAnsi="Cambria Math"/>
                          </w:rPr>
                          <m:t>2</m:t>
                        </m:r>
                      </m:sup>
                    </m:sSup>
                  </m:e>
                </m:d>
                <m:r>
                  <m:rPr>
                    <m:sty m:val="p"/>
                  </m:rPr>
                  <w:rPr>
                    <w:rFonts w:ascii="Cambria Math" w:hAnsi="Cambria Math"/>
                  </w:rPr>
                  <m:t>.</m:t>
                </m:r>
              </m:e>
            </m:mr>
          </m:m>
        </m:oMath>
      </m:oMathPara>
    </w:p>
    <w:p w14:paraId="5A7590CB" w14:textId="7239BAD0" w:rsidR="00144719" w:rsidRDefault="0086538F">
      <w:pPr>
        <w:pStyle w:val="FirstParagraph"/>
      </w:pPr>
      <w:commentRangeStart w:id="220"/>
      <w:r>
        <w:t xml:space="preserve">Here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S</m:t>
            </m:r>
          </m:sup>
        </m:sSubSup>
      </m:oMath>
      <w:r>
        <w:t xml:space="preserve"> is the 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in the sample and </w:t>
      </w:r>
      <m:oMath>
        <m:sSub>
          <m:sSubPr>
            <m:ctrlPr>
              <w:rPr>
                <w:rFonts w:ascii="Cambria Math" w:hAnsi="Cambria Math"/>
              </w:rPr>
            </m:ctrlPr>
          </m:sSubPr>
          <m:e>
            <m:r>
              <w:rPr>
                <w:rFonts w:ascii="Cambria Math" w:hAnsi="Cambria Math"/>
              </w:rPr>
              <m:t>Φ</m:t>
            </m:r>
          </m:e>
          <m:sub>
            <m:r>
              <w:rPr>
                <w:rFonts w:ascii="Cambria Math" w:hAnsi="Cambria Math"/>
              </w:rPr>
              <m:t>i</m:t>
            </m:r>
          </m:sub>
        </m:sSub>
      </m:oMath>
      <w:r>
        <w:t xml:space="preserve"> the supply of excess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to the sediment, the age-depth model </w:t>
      </w:r>
      <m:oMath>
        <m:r>
          <w:rPr>
            <w:rFonts w:ascii="Cambria Math" w:hAnsi="Cambria Math"/>
          </w:rPr>
          <m:t>t</m:t>
        </m:r>
        <m:r>
          <m:rPr>
            <m:sty m:val="p"/>
          </m:rPr>
          <w:rPr>
            <w:rFonts w:ascii="Cambria Math" w:hAnsi="Cambria Math"/>
          </w:rPr>
          <m:t>(</m:t>
        </m:r>
        <m:r>
          <w:rPr>
            <w:rFonts w:ascii="Cambria Math" w:hAnsi="Cambria Math"/>
          </w:rPr>
          <m:t>x</m:t>
        </m:r>
        <m:r>
          <m:rPr>
            <m:sty m:val="p"/>
          </m:rPr>
          <w:rPr>
            <w:rFonts w:ascii="Cambria Math" w:hAnsi="Cambria Math"/>
          </w:rPr>
          <m:t>)</m:t>
        </m:r>
      </m:oMath>
      <w:r>
        <w:t xml:space="preserve"> is based on a piece-wise linear model constrained by prior information on the sediment</w:t>
      </w:r>
      <w:del w:id="221" w:author="Reviewer" w:date="2021-06-26T21:20:00Z">
        <w:r w:rsidDel="002A15A2">
          <w:delText>’s</w:delText>
        </w:r>
      </w:del>
      <w:r>
        <w:t xml:space="preserve"> accumulation rates [@Blaauw2011], see [@Aquino2018] for details.</w:t>
      </w:r>
      <w:commentRangeEnd w:id="220"/>
      <w:r w:rsidR="00747569">
        <w:rPr>
          <w:rStyle w:val="Refdecomentario"/>
        </w:rPr>
        <w:commentReference w:id="220"/>
      </w:r>
    </w:p>
    <w:p w14:paraId="6B40A578" w14:textId="77777777" w:rsidR="00144719" w:rsidRDefault="0086538F">
      <w:pPr>
        <w:pStyle w:val="Textoindependiente"/>
      </w:pPr>
      <w:r>
        <w:t xml:space="preserve">This treatment of the data allows for a formal statistical inference on a well-defined model with specific parameters. In order to infer the parameters of the model, a Bayesian approach is used. </w:t>
      </w:r>
      <w:commentRangeStart w:id="222"/>
      <w:r>
        <w:t xml:space="preserve">This differs from the CRS model, which does not provide a formal statistical inference. </w:t>
      </w:r>
      <w:commentRangeEnd w:id="222"/>
      <w:r w:rsidR="00D76779">
        <w:rPr>
          <w:rStyle w:val="Refdecomentario"/>
        </w:rPr>
        <w:commentReference w:id="222"/>
      </w:r>
      <w:r>
        <w:t xml:space="preserve">The CRS model uses the decay equation to obtain an age-depth function, resulting in a more restrictive age-depth model. It only deals with the excess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the estimated 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having been previously removed before modelling. </w:t>
      </w:r>
      <w:r>
        <w:rPr>
          <w:i/>
          <w:iCs/>
        </w:rPr>
        <w:t>Plum</w:t>
      </w:r>
      <w:r>
        <w:t xml:space="preserve"> has shown to provide accurate results with a realistic precision using different case scenarios [@Aquino2018; @Aquino2020] - both in simulations as well as for real cores. Under optimal dating conditions, </w:t>
      </w:r>
      <w:r>
        <w:rPr>
          <w:i/>
          <w:iCs/>
        </w:rPr>
        <w:t>Plum</w:t>
      </w:r>
      <w:r>
        <w:t xml:space="preserve"> and the CRS model have been shown to provide similar results [@Aquino2020], with </w:t>
      </w:r>
      <w:r>
        <w:rPr>
          <w:i/>
          <w:iCs/>
        </w:rPr>
        <w:t>Plum</w:t>
      </w:r>
      <w:r>
        <w:t xml:space="preserve"> providing more realistic uncertainties, with minimal user interaction.</w:t>
      </w:r>
    </w:p>
    <w:p w14:paraId="2A18D1C0" w14:textId="77777777" w:rsidR="00144719" w:rsidRDefault="0086538F">
      <w:pPr>
        <w:pStyle w:val="CaptionedFigure"/>
      </w:pPr>
      <w:bookmarkStart w:id="223" w:name="fig:tehuaii"/>
      <w:r>
        <w:rPr>
          <w:noProof/>
        </w:rPr>
        <w:lastRenderedPageBreak/>
        <w:drawing>
          <wp:inline distT="0" distB="0" distL="0" distR="0" wp14:anchorId="24B7B6BE" wp14:editId="36EA7044">
            <wp:extent cx="4686300" cy="4521200"/>
            <wp:effectExtent l="0" t="0" r="0" b="0"/>
            <wp:docPr id="2" name="Picture" descr="Figure 2: Comparison between the Plum, CIC, CRS and CF:CS."/>
            <wp:cNvGraphicFramePr/>
            <a:graphic xmlns:a="http://schemas.openxmlformats.org/drawingml/2006/main">
              <a:graphicData uri="http://schemas.openxmlformats.org/drawingml/2006/picture">
                <pic:pic xmlns:pic="http://schemas.openxmlformats.org/drawingml/2006/picture">
                  <pic:nvPicPr>
                    <pic:cNvPr id="0" name="Picture" descr="TEHUAII.pdf"/>
                    <pic:cNvPicPr>
                      <a:picLocks noChangeAspect="1" noChangeArrowheads="1"/>
                    </pic:cNvPicPr>
                  </pic:nvPicPr>
                  <pic:blipFill>
                    <a:blip r:embed="rId11"/>
                    <a:stretch>
                      <a:fillRect/>
                    </a:stretch>
                  </pic:blipFill>
                  <pic:spPr bwMode="auto">
                    <a:xfrm>
                      <a:off x="0" y="0"/>
                      <a:ext cx="4686300" cy="4521200"/>
                    </a:xfrm>
                    <a:prstGeom prst="rect">
                      <a:avLst/>
                    </a:prstGeom>
                    <a:noFill/>
                    <a:ln w="9525">
                      <a:noFill/>
                      <a:headEnd/>
                      <a:tailEnd/>
                    </a:ln>
                  </pic:spPr>
                </pic:pic>
              </a:graphicData>
            </a:graphic>
          </wp:inline>
        </w:drawing>
      </w:r>
      <w:bookmarkEnd w:id="223"/>
    </w:p>
    <w:p w14:paraId="15336E9F" w14:textId="77777777" w:rsidR="00144719" w:rsidRDefault="0086538F">
      <w:pPr>
        <w:pStyle w:val="ImageCaption"/>
      </w:pPr>
      <w:r>
        <w:t xml:space="preserve">Figure 2: Comparison between the </w:t>
      </w:r>
      <w:r>
        <w:rPr>
          <w:iCs/>
        </w:rPr>
        <w:t>Plum</w:t>
      </w:r>
      <w:r>
        <w:t>, CIC, CRS and CF:CS.</w:t>
      </w:r>
    </w:p>
    <w:p w14:paraId="71278241" w14:textId="77777777" w:rsidR="00144719" w:rsidRDefault="0086538F">
      <w:pPr>
        <w:pStyle w:val="Textoindependiente"/>
      </w:pPr>
      <w:r>
        <w:t xml:space="preserve">Figure </w:t>
      </w:r>
      <w:hyperlink w:anchor="fig:tehuaii">
        <w:r>
          <w:rPr>
            <w:rStyle w:val="Hipervnculo"/>
          </w:rPr>
          <w:t>2</w:t>
        </w:r>
      </w:hyperlink>
      <w:r>
        <w:t xml:space="preserve"> shows the resulting chronology of each model. From this figure we can observe that the CIC and CF:CS provide very different age-depth models when compared to the CRS and </w:t>
      </w:r>
      <w:r>
        <w:rPr>
          <w:i/>
          <w:iCs/>
        </w:rPr>
        <w:t>Plum</w:t>
      </w:r>
      <w:r>
        <w:t xml:space="preserve">. As mentioned, the CIC and CF:CS have much more restrictive assumptions which may be the reason to the very different results. For this reason the main discussion will focus on the CRS and </w:t>
      </w:r>
      <w:r>
        <w:rPr>
          <w:i/>
          <w:iCs/>
        </w:rPr>
        <w:t>Plum</w:t>
      </w:r>
      <w:r>
        <w:t>.</w:t>
      </w:r>
    </w:p>
    <w:p w14:paraId="13BCF62C" w14:textId="77777777" w:rsidR="00144719" w:rsidRDefault="0086538F">
      <w:pPr>
        <w:pStyle w:val="Textoindependiente"/>
      </w:pPr>
      <w:r>
        <w:t>########################### ########################### ###########################</w:t>
      </w:r>
    </w:p>
    <w:p w14:paraId="533CA184" w14:textId="77777777" w:rsidR="00144719" w:rsidRDefault="0086538F">
      <w:pPr>
        <w:pStyle w:val="Ttulo1"/>
      </w:pPr>
      <w:bookmarkStart w:id="224" w:name="X44b1c0aa47dc56aa18009975fbab73e191979ee"/>
      <w:bookmarkEnd w:id="91"/>
      <w:bookmarkEnd w:id="215"/>
      <w:r>
        <w:t>Model considerations and experiment setup</w:t>
      </w:r>
    </w:p>
    <w:p w14:paraId="580D333F" w14:textId="77777777" w:rsidR="00144719" w:rsidRDefault="0086538F" w:rsidP="007D6852">
      <w:pPr>
        <w:pStyle w:val="FirstParagraph"/>
        <w:jc w:val="both"/>
      </w:pPr>
      <w:r>
        <w:t xml:space="preserve">Given that the CRS model has had several revisions, the choice of which can considerably affect model outputs as shown by [@Barsanti2020], we decided to apply the original version of the equations provided by [@Appleby2001], with its suggested error propagation calculation; we will call this version of the CRS the “classical implementation of the CRS" (CI-CRS). While we acknowledge that this implementation may be the less suitable in some particular cases and then expert knowledge can greatly </w:t>
      </w:r>
      <w:r>
        <w:lastRenderedPageBreak/>
        <w:t>improve the precision and accuracy of the model, but this will reduce the bias of any particular implementation has on our results.</w:t>
      </w:r>
    </w:p>
    <w:p w14:paraId="0D73E01E" w14:textId="77777777" w:rsidR="00144719" w:rsidRDefault="0086538F">
      <w:pPr>
        <w:pStyle w:val="Textoindependiente"/>
      </w:pPr>
      <w:commentRangeStart w:id="225"/>
      <w:r>
        <w:t xml:space="preserve">Since the late 1970’s, when the CRS method was first introduced [@Appleby1978; @Robbins1978], the CRS has undergone several improvements. Some of these improvements rely on independent dates, other isotopes or techniques, and/or require user manipulation to “force" the method to agree with these independent dates. One recent improvement, which does not require user manipulation and/or independent dates, is the comprehensive explanation, with expert notes, on the practical used of the CRS model by [@Sanchez-Cabeza2012]. The same authors presented an improvement to the uncertainty quantification of the age estimates by using the Monte Carlo method [@Sanchez-Cabeza2014] and release a publicly available Excel spreadsheet, which facilitate the calculation of their age estimates and Monte Carlo uncertainties. [@Barsanti2020] showed that there exist several modifications and improvements to the CRS, and that the choice of modifications can generate a range of age-depth models. </w:t>
      </w:r>
      <w:commentRangeEnd w:id="225"/>
      <w:r w:rsidR="007A3E3C">
        <w:rPr>
          <w:rStyle w:val="Refdecomentario"/>
        </w:rPr>
        <w:commentReference w:id="225"/>
      </w:r>
      <w:r>
        <w:t>Considering that this research focuses on the methods with minimal user manipulation, and given that these modifications are laboratory-specific and not made publicly available, an R implementation (provided by the authors) of the improved CRS by [@Sanchez-Cabeza2014], here labelled as revised CRS (R-CRS)</w:t>
      </w:r>
    </w:p>
    <w:p w14:paraId="3169856A" w14:textId="199B167E" w:rsidR="00144719" w:rsidRDefault="0086538F">
      <w:pPr>
        <w:pStyle w:val="Textoindependiente"/>
      </w:pPr>
      <w:r>
        <w:t>The other models (CIC and CF:CS) were also used</w:t>
      </w:r>
      <w:ins w:id="226" w:author="Reviewer" w:date="2021-06-27T10:09:00Z">
        <w:r w:rsidR="00951EDC">
          <w:t>,</w:t>
        </w:r>
      </w:ins>
      <w:r>
        <w:t xml:space="preserve"> but the results show a big bias, as well as</w:t>
      </w:r>
      <w:del w:id="227" w:author="Reviewer" w:date="2021-06-27T10:09:00Z">
        <w:r w:rsidDel="00951EDC">
          <w:delText>,</w:delText>
        </w:r>
      </w:del>
      <w:r>
        <w:t xml:space="preserve"> </w:t>
      </w:r>
      <w:del w:id="228" w:author="Reviewer" w:date="2021-06-27T10:09:00Z">
        <w:r w:rsidDel="00951EDC">
          <w:delText xml:space="preserve">an </w:delText>
        </w:r>
      </w:del>
      <w:r>
        <w:t xml:space="preserve">insufficient uncertainties to capture the </w:t>
      </w:r>
      <w:commentRangeStart w:id="229"/>
      <w:r>
        <w:t>true age</w:t>
      </w:r>
      <w:commentRangeEnd w:id="229"/>
      <w:r w:rsidR="00AF792B">
        <w:rPr>
          <w:rStyle w:val="Refdecomentario"/>
        </w:rPr>
        <w:commentReference w:id="229"/>
      </w:r>
      <w:r>
        <w:t>-depth functions, as expected from such restrictive models. These models were performed using the serac R package [@Bruel_2020]. These results can be observed in the appendix A of this paper.</w:t>
      </w:r>
    </w:p>
    <w:p w14:paraId="382FF4EC" w14:textId="77777777" w:rsidR="00144719" w:rsidRDefault="0086538F">
      <w:pPr>
        <w:pStyle w:val="Ttulo1"/>
      </w:pPr>
      <w:bookmarkStart w:id="230" w:name="simulations-experiment-setup"/>
      <w:bookmarkEnd w:id="224"/>
      <w:r>
        <w:t>Simulations (experiment setup)</w:t>
      </w:r>
    </w:p>
    <w:p w14:paraId="22D3CB2B" w14:textId="77777777" w:rsidR="00144719" w:rsidRDefault="0086538F">
      <w:pPr>
        <w:pStyle w:val="FirstParagraph"/>
      </w:pPr>
      <w:r>
        <w:t xml:space="preserve">In order to observe the accuracy and precision of any chronology, a known true age-depth function is required. [@Blaauw2018] presented a methodology for simulating radiocarbon dates and their uncertainties, while [@Aquino2018] presented an approach for simulating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data given an age-depth function </w:t>
      </w:r>
      <m:oMath>
        <m:r>
          <w:rPr>
            <w:rFonts w:ascii="Cambria Math" w:hAnsi="Cambria Math"/>
          </w:rPr>
          <m:t>t</m:t>
        </m:r>
        <m:r>
          <m:rPr>
            <m:sty m:val="p"/>
          </m:rPr>
          <w:rPr>
            <w:rFonts w:ascii="Cambria Math" w:hAnsi="Cambria Math"/>
          </w:rPr>
          <m:t>(</m:t>
        </m:r>
        <m:r>
          <w:rPr>
            <w:rFonts w:ascii="Cambria Math" w:hAnsi="Cambria Math"/>
          </w:rPr>
          <m:t>x</m:t>
        </m:r>
        <m:r>
          <m:rPr>
            <m:sty m:val="p"/>
          </m:rPr>
          <w:rPr>
            <w:rFonts w:ascii="Cambria Math" w:hAnsi="Cambria Math"/>
          </w:rPr>
          <m:t>)</m:t>
        </m:r>
      </m:oMath>
      <w:r>
        <w:t xml:space="preserve">. It is important to note that these simulations follow the equations presented by [@Appleby1978; @Robbins1978] guaranteeing that the CRS assumptions are met. By using the approach presented by [@Aquino2018] for simulating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data and the structure of uncertainty quantification presented by [@Blaauw2018], reliable simulated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data can be obtained.</w:t>
      </w:r>
    </w:p>
    <w:p w14:paraId="3225E466" w14:textId="239F2F19" w:rsidR="00144719" w:rsidRDefault="0086538F">
      <w:pPr>
        <w:pStyle w:val="Textoindependiente"/>
      </w:pPr>
      <w:r>
        <w:t xml:space="preserve">This simulation will be used to generate three different data sets, which then later will be used to do sampling, which will mimic the act of sampling from a real core, which each laboratory or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user has to do. The quantity of samples is decided by the budget of each project, as explained by [@Blaauw2018]. In some </w:t>
      </w:r>
      <w:proofErr w:type="gramStart"/>
      <w:r>
        <w:t>cases</w:t>
      </w:r>
      <w:proofErr w:type="gramEnd"/>
      <w:r>
        <w:t xml:space="preserve"> very few samples are selected </w:t>
      </w:r>
      <w:del w:id="231" w:author="Reviewer" w:date="2021-06-27T15:07:00Z">
        <w:r w:rsidDel="00D16F12">
          <w:delText xml:space="preserve">creating </w:delText>
        </w:r>
      </w:del>
      <w:ins w:id="232" w:author="Reviewer" w:date="2021-06-27T15:07:00Z">
        <w:r w:rsidR="00D16F12">
          <w:t>to create</w:t>
        </w:r>
        <w:r w:rsidR="00D16F12">
          <w:t xml:space="preserve"> </w:t>
        </w:r>
      </w:ins>
      <w:r>
        <w:t>an age-depth model.</w:t>
      </w:r>
    </w:p>
    <w:p w14:paraId="72B7E43C" w14:textId="77777777" w:rsidR="00144719" w:rsidRDefault="0086538F">
      <w:pPr>
        <w:pStyle w:val="Ttulo2"/>
      </w:pPr>
      <w:bookmarkStart w:id="233" w:name="sec:SimConst"/>
      <w:r>
        <w:lastRenderedPageBreak/>
        <w:t>Simulation Construction</w:t>
      </w:r>
    </w:p>
    <w:p w14:paraId="13BBC112" w14:textId="2CDEA0E8" w:rsidR="00144719" w:rsidRDefault="0086538F">
      <w:pPr>
        <w:pStyle w:val="FirstParagraph"/>
      </w:pPr>
      <w:r>
        <w:t xml:space="preserve">Three different scenarios (see Table </w:t>
      </w:r>
      <w:hyperlink w:anchor="tab:sim_param">
        <w:r>
          <w:rPr>
            <w:rStyle w:val="Hipervnculo"/>
          </w:rPr>
          <w:t>2</w:t>
        </w:r>
      </w:hyperlink>
      <w:r>
        <w:t xml:space="preserve">) were chosen to simulate sedimentation processes, with their own age-depth functions and parameters. These scenarios were selected as they provide three key challenges for the models: Scenario 1 presents an age-depth function which is the result of increasing sedimentation and less compaction towards the present (surface); this is quite common for recent sediments. Scenario 2 presents a challenging core structure as the function has a drastic and rapid shift in sediment accumulation around depth 15 cm depth. Lastly Scenario 3 presents a cyclic and periodic change in accumulation rates. Using the age-depth functions and parameters defined in Table </w:t>
      </w:r>
      <w:hyperlink w:anchor="tab:sim_param">
        <w:r>
          <w:rPr>
            <w:rStyle w:val="Hipervnculo"/>
          </w:rPr>
          <w:t>2</w:t>
        </w:r>
      </w:hyperlink>
      <w:r>
        <w:t xml:space="preserve">, we obtain the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activity, or concentration, at any given depth or interval, by integrating the age-depth curve for that interval. Although these concentrations may be interpreted as error-free measurements (see Figure </w:t>
      </w:r>
      <w:hyperlink w:anchor="fig:true_210">
        <w:r>
          <w:rPr>
            <w:rStyle w:val="Hipervnculo"/>
          </w:rPr>
          <w:t>3</w:t>
        </w:r>
      </w:hyperlink>
      <w:r>
        <w:t xml:space="preserve">), we replicated the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activity uncertainty, following a similar methodology to [@Blaauw2018]. This methodology was chosen as it introduces different sources of uncertainty related to different steps of the measurement process. Other uncertainty quantification methodologies could be used, but as long as the same methodology and uncertainty is provided to both models</w:t>
      </w:r>
      <w:ins w:id="234" w:author="Reviewer" w:date="2021-06-27T15:09:00Z">
        <w:r w:rsidR="00D16F12">
          <w:t>,</w:t>
        </w:r>
      </w:ins>
      <w:r>
        <w:t xml:space="preserve"> the comparison remains valid.</w:t>
      </w:r>
    </w:p>
    <w:p w14:paraId="24EA78FA" w14:textId="77777777" w:rsidR="00144719" w:rsidRDefault="0086538F">
      <w:pPr>
        <w:pStyle w:val="TableCaption"/>
      </w:pPr>
      <w:r>
        <w:t>Simulated age-depth function and parameters used in each scenario</w:t>
      </w:r>
    </w:p>
    <w:tbl>
      <w:tblPr>
        <w:tblStyle w:val="Table"/>
        <w:tblW w:w="0" w:type="pct"/>
        <w:tblLook w:val="0000" w:firstRow="0" w:lastRow="0" w:firstColumn="0" w:lastColumn="0" w:noHBand="0" w:noVBand="0"/>
      </w:tblPr>
      <w:tblGrid>
        <w:gridCol w:w="1289"/>
        <w:gridCol w:w="1687"/>
        <w:gridCol w:w="855"/>
        <w:gridCol w:w="1919"/>
      </w:tblGrid>
      <w:tr w:rsidR="00144719" w14:paraId="6DDF2A3E" w14:textId="77777777">
        <w:tc>
          <w:tcPr>
            <w:tcW w:w="0" w:type="auto"/>
          </w:tcPr>
          <w:p w14:paraId="522FD374" w14:textId="77777777" w:rsidR="00144719" w:rsidRDefault="0086538F">
            <w:pPr>
              <w:pStyle w:val="Compact"/>
            </w:pPr>
            <w:r>
              <w:t>Label</w:t>
            </w:r>
          </w:p>
        </w:tc>
        <w:tc>
          <w:tcPr>
            <w:tcW w:w="0" w:type="auto"/>
          </w:tcPr>
          <w:p w14:paraId="0FCFF1AB" w14:textId="77777777" w:rsidR="00144719" w:rsidRDefault="0086538F">
            <w:pPr>
              <w:pStyle w:val="Compact"/>
              <w:jc w:val="center"/>
            </w:pPr>
            <w:r>
              <w:t>Age-depth</w:t>
            </w:r>
          </w:p>
        </w:tc>
        <w:tc>
          <w:tcPr>
            <w:tcW w:w="0" w:type="auto"/>
          </w:tcPr>
          <w:p w14:paraId="3776EF82" w14:textId="77777777" w:rsidR="00144719" w:rsidRDefault="0086538F">
            <w:pPr>
              <w:pStyle w:val="Compact"/>
              <w:jc w:val="center"/>
            </w:pPr>
            <m:oMathPara>
              <m:oMath>
                <m:r>
                  <w:rPr>
                    <w:rFonts w:ascii="Cambria Math" w:hAnsi="Cambria Math"/>
                  </w:rPr>
                  <m:t>Φ</m:t>
                </m:r>
              </m:oMath>
            </m:oMathPara>
          </w:p>
        </w:tc>
        <w:tc>
          <w:tcPr>
            <w:tcW w:w="0" w:type="auto"/>
          </w:tcPr>
          <w:p w14:paraId="68CF2584" w14:textId="77777777" w:rsidR="00144719" w:rsidRDefault="0086538F">
            <w:pPr>
              <w:pStyle w:val="Compact"/>
              <w:jc w:val="center"/>
            </w:pPr>
            <w:r>
              <w:t xml:space="preserve">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w:t>
            </w:r>
          </w:p>
        </w:tc>
      </w:tr>
      <w:tr w:rsidR="00144719" w14:paraId="3FFB8CDB" w14:textId="77777777">
        <w:tc>
          <w:tcPr>
            <w:tcW w:w="0" w:type="auto"/>
          </w:tcPr>
          <w:p w14:paraId="25647EF1" w14:textId="77777777" w:rsidR="00144719" w:rsidRDefault="00144719"/>
        </w:tc>
        <w:tc>
          <w:tcPr>
            <w:tcW w:w="0" w:type="auto"/>
          </w:tcPr>
          <w:p w14:paraId="1B66A51E" w14:textId="77777777" w:rsidR="00144719" w:rsidRDefault="0086538F">
            <w:pPr>
              <w:pStyle w:val="Compact"/>
              <w:jc w:val="center"/>
            </w:pPr>
            <w:r>
              <w:t xml:space="preserve">function </w:t>
            </w:r>
            <m:oMath>
              <m:r>
                <w:rPr>
                  <w:rFonts w:ascii="Cambria Math" w:hAnsi="Cambria Math"/>
                </w:rPr>
                <m:t>t</m:t>
              </m:r>
              <m:r>
                <m:rPr>
                  <m:sty m:val="p"/>
                </m:rPr>
                <w:rPr>
                  <w:rFonts w:ascii="Cambria Math" w:hAnsi="Cambria Math"/>
                </w:rPr>
                <m:t>(</m:t>
              </m:r>
              <m:r>
                <w:rPr>
                  <w:rFonts w:ascii="Cambria Math" w:hAnsi="Cambria Math"/>
                </w:rPr>
                <m:t>x</m:t>
              </m:r>
              <m:r>
                <m:rPr>
                  <m:sty m:val="p"/>
                </m:rPr>
                <w:rPr>
                  <w:rFonts w:ascii="Cambria Math" w:hAnsi="Cambria Math"/>
                </w:rPr>
                <m:t>)</m:t>
              </m:r>
            </m:oMath>
          </w:p>
        </w:tc>
        <w:tc>
          <w:tcPr>
            <w:tcW w:w="0" w:type="auto"/>
          </w:tcPr>
          <w:p w14:paraId="4BD920E7" w14:textId="77777777" w:rsidR="00144719" w:rsidRDefault="0086538F">
            <w:pPr>
              <w:pStyle w:val="Compact"/>
              <w:jc w:val="center"/>
            </w:pPr>
            <w:r>
              <w:t>(</w:t>
            </w:r>
            <m:oMath>
              <m:f>
                <m:fPr>
                  <m:ctrlPr>
                    <w:rPr>
                      <w:rFonts w:ascii="Cambria Math" w:hAnsi="Cambria Math"/>
                    </w:rPr>
                  </m:ctrlPr>
                </m:fPr>
                <m:num>
                  <m:r>
                    <w:rPr>
                      <w:rFonts w:ascii="Cambria Math" w:hAnsi="Cambria Math"/>
                    </w:rPr>
                    <m:t>Bq</m:t>
                  </m:r>
                </m:num>
                <m:den>
                  <m:sSup>
                    <m:sSupPr>
                      <m:ctrlPr>
                        <w:rPr>
                          <w:rFonts w:ascii="Cambria Math" w:hAnsi="Cambria Math"/>
                        </w:rPr>
                      </m:ctrlPr>
                    </m:sSupPr>
                    <m:e>
                      <m:r>
                        <w:rPr>
                          <w:rFonts w:ascii="Cambria Math" w:hAnsi="Cambria Math"/>
                        </w:rPr>
                        <m:t>m</m:t>
                      </m:r>
                    </m:e>
                    <m:sup>
                      <m:r>
                        <w:rPr>
                          <w:rFonts w:ascii="Cambria Math" w:hAnsi="Cambria Math"/>
                        </w:rPr>
                        <m:t>2</m:t>
                      </m:r>
                    </m:sup>
                  </m:sSup>
                  <m:r>
                    <w:rPr>
                      <w:rFonts w:ascii="Cambria Math" w:hAnsi="Cambria Math"/>
                    </w:rPr>
                    <m:t>yr</m:t>
                  </m:r>
                </m:den>
              </m:f>
            </m:oMath>
            <w:r>
              <w:t>)</w:t>
            </w:r>
          </w:p>
        </w:tc>
        <w:tc>
          <w:tcPr>
            <w:tcW w:w="0" w:type="auto"/>
          </w:tcPr>
          <w:p w14:paraId="63D00FD0" w14:textId="77777777" w:rsidR="00144719" w:rsidRDefault="0086538F">
            <w:pPr>
              <w:pStyle w:val="Compact"/>
              <w:jc w:val="center"/>
            </w:pPr>
            <w:r>
              <w:t>(</w:t>
            </w:r>
            <m:oMath>
              <m:f>
                <m:fPr>
                  <m:ctrlPr>
                    <w:rPr>
                      <w:rFonts w:ascii="Cambria Math" w:hAnsi="Cambria Math"/>
                    </w:rPr>
                  </m:ctrlPr>
                </m:fPr>
                <m:num>
                  <m:r>
                    <w:rPr>
                      <w:rFonts w:ascii="Cambria Math" w:hAnsi="Cambria Math"/>
                    </w:rPr>
                    <m:t>Bq</m:t>
                  </m:r>
                </m:num>
                <m:den>
                  <m:r>
                    <w:rPr>
                      <w:rFonts w:ascii="Cambria Math" w:hAnsi="Cambria Math"/>
                    </w:rPr>
                    <m:t>kg</m:t>
                  </m:r>
                </m:den>
              </m:f>
            </m:oMath>
            <w:r>
              <w:t>)</w:t>
            </w:r>
          </w:p>
        </w:tc>
      </w:tr>
      <w:tr w:rsidR="00144719" w14:paraId="77A569D1" w14:textId="77777777">
        <w:tc>
          <w:tcPr>
            <w:tcW w:w="0" w:type="auto"/>
          </w:tcPr>
          <w:p w14:paraId="305795C9" w14:textId="77777777" w:rsidR="00144719" w:rsidRDefault="0086538F">
            <w:pPr>
              <w:pStyle w:val="Compact"/>
            </w:pPr>
            <w:r>
              <w:t>Scenario 1</w:t>
            </w:r>
          </w:p>
        </w:tc>
        <w:tc>
          <w:tcPr>
            <w:tcW w:w="0" w:type="auto"/>
          </w:tcPr>
          <w:p w14:paraId="2B1A0CE6" w14:textId="77777777" w:rsidR="00144719" w:rsidRDefault="0086538F">
            <w:pPr>
              <w:pStyle w:val="Compact"/>
              <w:jc w:val="center"/>
            </w:pPr>
            <m:oMathPara>
              <m:oMath>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2</m:t>
                        </m:r>
                      </m:sup>
                    </m:sSup>
                  </m:num>
                  <m:den>
                    <m:r>
                      <w:rPr>
                        <w:rFonts w:ascii="Cambria Math" w:hAnsi="Cambria Math"/>
                      </w:rPr>
                      <m:t>4</m:t>
                    </m:r>
                  </m:den>
                </m:f>
                <m:r>
                  <m:rPr>
                    <m:sty m:val="p"/>
                  </m:rPr>
                  <w:rPr>
                    <w:rFonts w:ascii="Cambria Math" w:hAnsi="Cambria Math"/>
                  </w:rPr>
                  <m:t>+</m:t>
                </m:r>
                <m:f>
                  <m:fPr>
                    <m:ctrlPr>
                      <w:rPr>
                        <w:rFonts w:ascii="Cambria Math" w:hAnsi="Cambria Math"/>
                      </w:rPr>
                    </m:ctrlPr>
                  </m:fPr>
                  <m:num>
                    <m:r>
                      <w:rPr>
                        <w:rFonts w:ascii="Cambria Math" w:hAnsi="Cambria Math"/>
                      </w:rPr>
                      <m:t>x</m:t>
                    </m:r>
                  </m:num>
                  <m:den>
                    <m:r>
                      <w:rPr>
                        <w:rFonts w:ascii="Cambria Math" w:hAnsi="Cambria Math"/>
                      </w:rPr>
                      <m:t>2</m:t>
                    </m:r>
                  </m:den>
                </m:f>
              </m:oMath>
            </m:oMathPara>
          </w:p>
        </w:tc>
        <w:tc>
          <w:tcPr>
            <w:tcW w:w="0" w:type="auto"/>
          </w:tcPr>
          <w:p w14:paraId="216D94F8" w14:textId="77777777" w:rsidR="00144719" w:rsidRDefault="0086538F">
            <w:pPr>
              <w:pStyle w:val="Compact"/>
              <w:jc w:val="center"/>
            </w:pPr>
            <w:r>
              <w:t>100</w:t>
            </w:r>
          </w:p>
        </w:tc>
        <w:tc>
          <w:tcPr>
            <w:tcW w:w="0" w:type="auto"/>
          </w:tcPr>
          <w:p w14:paraId="03F8B787" w14:textId="77777777" w:rsidR="00144719" w:rsidRDefault="0086538F">
            <w:pPr>
              <w:pStyle w:val="Compact"/>
              <w:jc w:val="center"/>
            </w:pPr>
            <w:r>
              <w:t>10</w:t>
            </w:r>
          </w:p>
        </w:tc>
      </w:tr>
      <w:tr w:rsidR="00144719" w14:paraId="4099BCE8" w14:textId="77777777">
        <w:tc>
          <w:tcPr>
            <w:tcW w:w="0" w:type="auto"/>
          </w:tcPr>
          <w:p w14:paraId="1FD96479" w14:textId="77777777" w:rsidR="00144719" w:rsidRDefault="0086538F">
            <w:pPr>
              <w:pStyle w:val="Compact"/>
            </w:pPr>
            <w:r>
              <w:t>Scenario 2</w:t>
            </w:r>
          </w:p>
        </w:tc>
        <w:tc>
          <w:tcPr>
            <w:tcW w:w="0" w:type="auto"/>
          </w:tcPr>
          <w:p w14:paraId="71F03F02" w14:textId="77777777" w:rsidR="00144719" w:rsidRDefault="0086538F">
            <w:pPr>
              <w:pStyle w:val="Compact"/>
              <w:jc w:val="center"/>
            </w:pPr>
            <m:oMathPara>
              <m:oMath>
                <m:r>
                  <w:rPr>
                    <w:rFonts w:ascii="Cambria Math" w:hAnsi="Cambria Math"/>
                  </w:rPr>
                  <m:t>12x</m:t>
                </m:r>
                <m:r>
                  <m:rPr>
                    <m:sty m:val="p"/>
                  </m:rPr>
                  <w:rPr>
                    <w:rFonts w:ascii="Cambria Math" w:hAnsi="Cambria Math"/>
                  </w:rPr>
                  <m:t>-</m:t>
                </m:r>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2</m:t>
                    </m:r>
                  </m:sup>
                </m:sSup>
              </m:oMath>
            </m:oMathPara>
          </w:p>
        </w:tc>
        <w:tc>
          <w:tcPr>
            <w:tcW w:w="0" w:type="auto"/>
          </w:tcPr>
          <w:p w14:paraId="28AE33C1" w14:textId="77777777" w:rsidR="00144719" w:rsidRDefault="0086538F">
            <w:pPr>
              <w:pStyle w:val="Compact"/>
              <w:jc w:val="center"/>
            </w:pPr>
            <w:r>
              <w:t>50</w:t>
            </w:r>
          </w:p>
        </w:tc>
        <w:tc>
          <w:tcPr>
            <w:tcW w:w="0" w:type="auto"/>
          </w:tcPr>
          <w:p w14:paraId="3E0428B0" w14:textId="77777777" w:rsidR="00144719" w:rsidRDefault="0086538F">
            <w:pPr>
              <w:pStyle w:val="Compact"/>
              <w:jc w:val="center"/>
            </w:pPr>
            <w:r>
              <w:t>25</w:t>
            </w:r>
          </w:p>
        </w:tc>
      </w:tr>
      <w:tr w:rsidR="00144719" w14:paraId="704D8177" w14:textId="77777777">
        <w:tc>
          <w:tcPr>
            <w:tcW w:w="0" w:type="auto"/>
          </w:tcPr>
          <w:p w14:paraId="64F0E95E" w14:textId="77777777" w:rsidR="00144719" w:rsidRDefault="0086538F">
            <w:pPr>
              <w:pStyle w:val="Compact"/>
            </w:pPr>
            <w:r>
              <w:t>Scenario 3</w:t>
            </w:r>
          </w:p>
        </w:tc>
        <w:tc>
          <w:tcPr>
            <w:tcW w:w="0" w:type="auto"/>
          </w:tcPr>
          <w:p w14:paraId="0935BA3B" w14:textId="77777777" w:rsidR="00144719" w:rsidRDefault="0086538F">
            <w:pPr>
              <w:pStyle w:val="Compact"/>
              <w:jc w:val="center"/>
            </w:pPr>
            <m:oMathPara>
              <m:oMath>
                <m:r>
                  <w:rPr>
                    <w:rFonts w:ascii="Cambria Math" w:hAnsi="Cambria Math"/>
                  </w:rPr>
                  <m:t>8x</m:t>
                </m:r>
                <m:r>
                  <m:rPr>
                    <m:sty m:val="p"/>
                  </m:rPr>
                  <w:rPr>
                    <w:rFonts w:ascii="Cambria Math" w:hAnsi="Cambria Math"/>
                  </w:rPr>
                  <m:t>+</m:t>
                </m:r>
                <m:r>
                  <w:rPr>
                    <w:rFonts w:ascii="Cambria Math" w:hAnsi="Cambria Math"/>
                  </w:rPr>
                  <m:t>25</m:t>
                </m:r>
                <m:r>
                  <m:rPr>
                    <m:nor/>
                  </m:rPr>
                  <m:t>sin</m:t>
                </m:r>
                <m:r>
                  <m:rPr>
                    <m:sty m:val="p"/>
                  </m:rPr>
                  <w:rPr>
                    <w:rFonts w:ascii="Cambria Math" w:hAnsi="Cambria Math"/>
                  </w:rPr>
                  <m:t>(</m:t>
                </m:r>
                <m:f>
                  <m:fPr>
                    <m:ctrlPr>
                      <w:rPr>
                        <w:rFonts w:ascii="Cambria Math" w:hAnsi="Cambria Math"/>
                      </w:rPr>
                    </m:ctrlPr>
                  </m:fPr>
                  <m:num>
                    <m:r>
                      <w:rPr>
                        <w:rFonts w:ascii="Cambria Math" w:hAnsi="Cambria Math"/>
                      </w:rPr>
                      <m:t>x</m:t>
                    </m:r>
                  </m:num>
                  <m:den>
                    <m:r>
                      <w:rPr>
                        <w:rFonts w:ascii="Cambria Math" w:hAnsi="Cambria Math"/>
                      </w:rPr>
                      <m:t>π</m:t>
                    </m:r>
                  </m:den>
                </m:f>
                <m:r>
                  <m:rPr>
                    <m:sty m:val="p"/>
                  </m:rPr>
                  <w:rPr>
                    <w:rFonts w:ascii="Cambria Math" w:hAnsi="Cambria Math"/>
                  </w:rPr>
                  <m:t>)</m:t>
                </m:r>
              </m:oMath>
            </m:oMathPara>
          </w:p>
        </w:tc>
        <w:tc>
          <w:tcPr>
            <w:tcW w:w="0" w:type="auto"/>
          </w:tcPr>
          <w:p w14:paraId="6D361F4E" w14:textId="77777777" w:rsidR="00144719" w:rsidRDefault="0086538F">
            <w:pPr>
              <w:pStyle w:val="Compact"/>
              <w:jc w:val="center"/>
            </w:pPr>
            <w:r>
              <w:t>500</w:t>
            </w:r>
          </w:p>
        </w:tc>
        <w:tc>
          <w:tcPr>
            <w:tcW w:w="0" w:type="auto"/>
          </w:tcPr>
          <w:p w14:paraId="505BE42D" w14:textId="77777777" w:rsidR="00144719" w:rsidRDefault="0086538F">
            <w:pPr>
              <w:pStyle w:val="Compact"/>
              <w:jc w:val="center"/>
            </w:pPr>
            <w:r>
              <w:t>15</w:t>
            </w:r>
          </w:p>
        </w:tc>
      </w:tr>
    </w:tbl>
    <w:p w14:paraId="686C9A61" w14:textId="77777777" w:rsidR="00144719" w:rsidRDefault="0086538F">
      <w:pPr>
        <w:pStyle w:val="Textoindependiente"/>
      </w:pPr>
      <w:bookmarkStart w:id="235" w:name="tab:sim_param"/>
      <w:r>
        <w:t>[tab:sim_param]</w:t>
      </w:r>
      <w:bookmarkEnd w:id="235"/>
    </w:p>
    <w:p w14:paraId="296B67A9" w14:textId="77777777" w:rsidR="00144719" w:rsidRDefault="0086538F">
      <w:pPr>
        <w:pStyle w:val="CaptionedFigure"/>
      </w:pPr>
      <w:bookmarkStart w:id="236" w:name="fig:true_210"/>
      <w:r>
        <w:rPr>
          <w:noProof/>
        </w:rPr>
        <w:lastRenderedPageBreak/>
        <w:drawing>
          <wp:inline distT="0" distB="0" distL="0" distR="0" wp14:anchorId="5AE1A0FE" wp14:editId="1CEA0445">
            <wp:extent cx="5334000" cy="2823882"/>
            <wp:effectExtent l="0" t="0" r="0" b="0"/>
            <wp:docPr id="3" name="Picture" descr="Figure 3: Simulated sedimentation scenarios with their corresponding ^{210}Pb profiles. Left: Age-depth functions for the three different scenarios (Table 2). Right: Corresponding ^{210}Pb activity profiles in relation to depth."/>
            <wp:cNvGraphicFramePr/>
            <a:graphic xmlns:a="http://schemas.openxmlformats.org/drawingml/2006/main">
              <a:graphicData uri="http://schemas.openxmlformats.org/drawingml/2006/picture">
                <pic:pic xmlns:pic="http://schemas.openxmlformats.org/drawingml/2006/picture">
                  <pic:nvPicPr>
                    <pic:cNvPr id="0" name="Picture" descr="chronology.pdf"/>
                    <pic:cNvPicPr>
                      <a:picLocks noChangeAspect="1" noChangeArrowheads="1"/>
                    </pic:cNvPicPr>
                  </pic:nvPicPr>
                  <pic:blipFill>
                    <a:blip r:embed="rId12"/>
                    <a:stretch>
                      <a:fillRect/>
                    </a:stretch>
                  </pic:blipFill>
                  <pic:spPr bwMode="auto">
                    <a:xfrm>
                      <a:off x="0" y="0"/>
                      <a:ext cx="5334000" cy="2823882"/>
                    </a:xfrm>
                    <a:prstGeom prst="rect">
                      <a:avLst/>
                    </a:prstGeom>
                    <a:noFill/>
                    <a:ln w="9525">
                      <a:noFill/>
                      <a:headEnd/>
                      <a:tailEnd/>
                    </a:ln>
                  </pic:spPr>
                </pic:pic>
              </a:graphicData>
            </a:graphic>
          </wp:inline>
        </w:drawing>
      </w:r>
      <w:bookmarkEnd w:id="236"/>
    </w:p>
    <w:p w14:paraId="187491DE" w14:textId="77777777" w:rsidR="00144719" w:rsidRDefault="0086538F">
      <w:pPr>
        <w:pStyle w:val="ImageCaption"/>
      </w:pPr>
      <w:r>
        <w:t xml:space="preserve">Figure 3: Simulated sedimentation scenarios with their corresponding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profiles. Left: Age-depth functions for the three different scenarios (Table </w:t>
      </w:r>
      <w:hyperlink w:anchor="tab:sim_param">
        <w:r>
          <w:rPr>
            <w:rStyle w:val="Hipervnculo"/>
          </w:rPr>
          <w:t>2</w:t>
        </w:r>
      </w:hyperlink>
      <w:r>
        <w:t xml:space="preserve">). Right: Corresponding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activity profiles in relation to depth.</w:t>
      </w:r>
    </w:p>
    <w:p w14:paraId="4B0CB276" w14:textId="77777777" w:rsidR="00144719" w:rsidRDefault="0086538F">
      <w:pPr>
        <w:pStyle w:val="Textoindependiente"/>
      </w:pPr>
      <w:r>
        <w:t xml:space="preserve">Let </w:t>
      </w:r>
      <m:oMath>
        <m:sSub>
          <m:sSubPr>
            <m:ctrlPr>
              <w:rPr>
                <w:rFonts w:ascii="Cambria Math" w:hAnsi="Cambria Math"/>
              </w:rPr>
            </m:ctrlPr>
          </m:sSubPr>
          <m:e>
            <m:r>
              <w:rPr>
                <w:rFonts w:ascii="Cambria Math" w:hAnsi="Cambria Math"/>
              </w:rPr>
              <m:t>C</m:t>
            </m:r>
          </m:e>
          <m:sub>
            <m:acc>
              <m:accPr>
                <m:ctrlPr>
                  <w:rPr>
                    <w:rFonts w:ascii="Cambria Math" w:hAnsi="Cambria Math"/>
                  </w:rPr>
                </m:ctrlPr>
              </m:accPr>
              <m:e>
                <m:r>
                  <w:rPr>
                    <w:rFonts w:ascii="Cambria Math" w:hAnsi="Cambria Math"/>
                  </w:rPr>
                  <m:t>x</m:t>
                </m:r>
              </m:e>
            </m:acc>
          </m:sub>
        </m:sSub>
      </m:oMath>
      <w:r>
        <w:t xml:space="preserve"> be the true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concentration in the interval </w:t>
      </w:r>
      <m:oMath>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m:t>
        </m:r>
        <m:r>
          <m:rPr>
            <m:sty m:val="p"/>
          </m:rPr>
          <w:rPr>
            <w:rFonts w:ascii="Cambria Math" w:hAnsi="Cambria Math"/>
          </w:rPr>
          <m:t>,</m:t>
        </m:r>
        <m:r>
          <w:rPr>
            <w:rFonts w:ascii="Cambria Math" w:hAnsi="Cambria Math"/>
          </w:rPr>
          <m:t>x</m:t>
        </m:r>
        <m:r>
          <m:rPr>
            <m:sty m:val="p"/>
          </m:rPr>
          <w:rPr>
            <w:rFonts w:ascii="Cambria Math" w:hAnsi="Cambria Math"/>
          </w:rPr>
          <m:t>)</m:t>
        </m:r>
      </m:oMath>
      <w:r>
        <w:t xml:space="preserve">, given the age-depth function </w:t>
      </w:r>
      <m:oMath>
        <m:r>
          <w:rPr>
            <w:rFonts w:ascii="Cambria Math" w:hAnsi="Cambria Math"/>
          </w:rPr>
          <m:t>t</m:t>
        </m:r>
        <m:r>
          <m:rPr>
            <m:sty m:val="p"/>
          </m:rPr>
          <w:rPr>
            <w:rFonts w:ascii="Cambria Math" w:hAnsi="Cambria Math"/>
          </w:rPr>
          <m:t>(</m:t>
        </m:r>
        <m:r>
          <w:rPr>
            <w:rFonts w:ascii="Cambria Math" w:hAnsi="Cambria Math"/>
          </w:rPr>
          <m:t>x</m:t>
        </m:r>
        <m:r>
          <m:rPr>
            <m:sty m:val="p"/>
          </m:rPr>
          <w:rPr>
            <w:rFonts w:ascii="Cambria Math" w:hAnsi="Cambria Math"/>
          </w:rPr>
          <m:t>)</m:t>
        </m:r>
      </m:oMath>
      <w:r>
        <w:t xml:space="preserve"> and parameters </w:t>
      </w:r>
      <m:oMath>
        <m:r>
          <w:rPr>
            <w:rFonts w:ascii="Cambria Math" w:hAnsi="Cambria Math"/>
          </w:rPr>
          <m:t>Φ</m:t>
        </m:r>
      </m:oMath>
      <w:r>
        <w:t xml:space="preserve"> and </w:t>
      </w:r>
      <m:oMath>
        <m:sSup>
          <m:sSupPr>
            <m:ctrlPr>
              <w:rPr>
                <w:rFonts w:ascii="Cambria Math" w:hAnsi="Cambria Math"/>
              </w:rPr>
            </m:ctrlPr>
          </m:sSupPr>
          <m:e>
            <m:r>
              <w:rPr>
                <w:rFonts w:ascii="Cambria Math" w:hAnsi="Cambria Math"/>
              </w:rPr>
              <m:t>A</m:t>
            </m:r>
          </m:e>
          <m:sup>
            <m:r>
              <w:rPr>
                <w:rFonts w:ascii="Cambria Math" w:hAnsi="Cambria Math"/>
              </w:rPr>
              <m:t>S</m:t>
            </m:r>
          </m:sup>
        </m:sSup>
      </m:oMath>
      <w:r>
        <w:t xml:space="preserve"> in each scenario. To simulate disturbances in the material, we can introduce scatter centred around the true value, </w:t>
      </w:r>
      <m:oMath>
        <m:r>
          <w:rPr>
            <w:rFonts w:ascii="Cambria Math" w:hAnsi="Cambria Math"/>
          </w:rPr>
          <m:t>θ</m:t>
        </m:r>
        <m:r>
          <m:rPr>
            <m:scr m:val="script"/>
            <m:sty m:val="p"/>
          </m:rP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C</m:t>
                </m:r>
              </m:e>
              <m:sub>
                <m:acc>
                  <m:accPr>
                    <m:ctrlPr>
                      <w:rPr>
                        <w:rFonts w:ascii="Cambria Math" w:hAnsi="Cambria Math"/>
                      </w:rPr>
                    </m:ctrlPr>
                  </m:accPr>
                  <m:e>
                    <m:r>
                      <w:rPr>
                        <w:rFonts w:ascii="Cambria Math" w:hAnsi="Cambria Math"/>
                      </w:rPr>
                      <m:t>x</m:t>
                    </m:r>
                  </m:e>
                </m:acc>
              </m:sub>
            </m:sSub>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scat</m:t>
                </m:r>
              </m:sub>
              <m:sup>
                <m:r>
                  <w:rPr>
                    <w:rFonts w:ascii="Cambria Math" w:hAnsi="Cambria Math"/>
                  </w:rPr>
                  <m:t>2</m:t>
                </m:r>
              </m:sup>
            </m:sSubSup>
          </m:e>
        </m:d>
      </m:oMath>
      <w:r>
        <w:t xml:space="preserve">, where </w:t>
      </w:r>
      <m:oMath>
        <m:sSubSup>
          <m:sSubSupPr>
            <m:ctrlPr>
              <w:rPr>
                <w:rFonts w:ascii="Cambria Math" w:hAnsi="Cambria Math"/>
              </w:rPr>
            </m:ctrlPr>
          </m:sSubSupPr>
          <m:e>
            <m:r>
              <w:rPr>
                <w:rFonts w:ascii="Cambria Math" w:hAnsi="Cambria Math"/>
              </w:rPr>
              <m:t>x</m:t>
            </m:r>
          </m:e>
          <m:sub>
            <m:r>
              <w:rPr>
                <w:rFonts w:ascii="Cambria Math" w:hAnsi="Cambria Math"/>
              </w:rPr>
              <m:t>scat</m:t>
            </m:r>
          </m:sub>
          <m:sup>
            <m:r>
              <w:rPr>
                <w:rFonts w:ascii="Cambria Math" w:hAnsi="Cambria Math"/>
              </w:rPr>
              <m:t>2</m:t>
            </m:r>
          </m:sup>
        </m:sSubSup>
      </m:oMath>
      <w:r>
        <w:t xml:space="preserve"> is the amount of scatter for this variable (in this case </w:t>
      </w:r>
      <m:oMath>
        <m:sSubSup>
          <m:sSubSupPr>
            <m:ctrlPr>
              <w:rPr>
                <w:rFonts w:ascii="Cambria Math" w:hAnsi="Cambria Math"/>
              </w:rPr>
            </m:ctrlPr>
          </m:sSubSupPr>
          <m:e>
            <m:r>
              <w:rPr>
                <w:rFonts w:ascii="Cambria Math" w:hAnsi="Cambria Math"/>
              </w:rPr>
              <m:t>y</m:t>
            </m:r>
          </m:e>
          <m:sub>
            <m:r>
              <w:rPr>
                <w:rFonts w:ascii="Cambria Math" w:hAnsi="Cambria Math"/>
              </w:rPr>
              <m:t>scat</m:t>
            </m:r>
          </m:sub>
          <m:sup>
            <m:r>
              <w:rPr>
                <w:rFonts w:ascii="Cambria Math" w:hAnsi="Cambria Math"/>
              </w:rPr>
              <m:t>2</m:t>
            </m:r>
          </m:sup>
        </m:sSubSup>
        <m:r>
          <m:rPr>
            <m:sty m:val="p"/>
          </m:rPr>
          <w:rPr>
            <w:rFonts w:ascii="Cambria Math" w:hAnsi="Cambria Math"/>
          </w:rPr>
          <m:t>=</m:t>
        </m:r>
        <m:r>
          <w:rPr>
            <w:rFonts w:ascii="Cambria Math" w:hAnsi="Cambria Math"/>
          </w:rPr>
          <m:t>10</m:t>
        </m:r>
      </m:oMath>
      <w:r>
        <w:t>). Now, to replicate outliers, a shift from the true value (</w:t>
      </w:r>
      <m:oMath>
        <m:sSub>
          <m:sSubPr>
            <m:ctrlPr>
              <w:rPr>
                <w:rFonts w:ascii="Cambria Math" w:hAnsi="Cambria Math"/>
              </w:rPr>
            </m:ctrlPr>
          </m:sSubPr>
          <m:e>
            <m:r>
              <w:rPr>
                <w:rFonts w:ascii="Cambria Math" w:hAnsi="Cambria Math"/>
              </w:rPr>
              <m:t>X</m:t>
            </m:r>
          </m:e>
          <m:sub>
            <m:r>
              <w:rPr>
                <w:rFonts w:ascii="Cambria Math" w:hAnsi="Cambria Math"/>
              </w:rPr>
              <m:t>shift</m:t>
            </m:r>
          </m:sub>
        </m:sSub>
      </m:oMath>
      <w:r>
        <w:t xml:space="preserve">) is defined, which occurs with a probability </w:t>
      </w:r>
      <m:oMath>
        <m:sSub>
          <m:sSubPr>
            <m:ctrlPr>
              <w:rPr>
                <w:rFonts w:ascii="Cambria Math" w:hAnsi="Cambria Math"/>
              </w:rPr>
            </m:ctrlPr>
          </m:sSubPr>
          <m:e>
            <m:r>
              <w:rPr>
                <w:rFonts w:ascii="Cambria Math" w:hAnsi="Cambria Math"/>
              </w:rPr>
              <m:t>p</m:t>
            </m:r>
          </m:e>
          <m:sub>
            <m:r>
              <w:rPr>
                <w:rFonts w:ascii="Cambria Math" w:hAnsi="Cambria Math"/>
              </w:rPr>
              <m:t>out</m:t>
            </m:r>
          </m:sub>
        </m:sSub>
      </m:oMath>
      <w:r>
        <w:t xml:space="preserve"> resulting in </w:t>
      </w:r>
      <m:oMath>
        <m:sSub>
          <m:sSubPr>
            <m:ctrlPr>
              <w:rPr>
                <w:rFonts w:ascii="Cambria Math" w:hAnsi="Cambria Math"/>
              </w:rPr>
            </m:ctrlPr>
          </m:sSubPr>
          <m:e>
            <m:r>
              <w:rPr>
                <w:rFonts w:ascii="Cambria Math" w:hAnsi="Cambria Math"/>
              </w:rPr>
              <m:t>X</m:t>
            </m:r>
          </m:e>
          <m:sub>
            <m:r>
              <w:rPr>
                <w:rFonts w:ascii="Cambria Math" w:hAnsi="Cambria Math"/>
              </w:rPr>
              <m:t>shift</m:t>
            </m:r>
          </m:sub>
        </m:sSub>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out</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out</m:t>
            </m:r>
          </m:sub>
        </m:sSub>
        <m:r>
          <m:rPr>
            <m:scr m:val="script"/>
            <m:sty m:val="p"/>
          </m:rPr>
          <w:rPr>
            <w:rFonts w:ascii="Cambria Math" w:hAnsi="Cambria Math"/>
          </w:rPr>
          <m:t>U(-</m:t>
        </m:r>
        <m:sSub>
          <m:sSubPr>
            <m:ctrlPr>
              <w:rPr>
                <w:rFonts w:ascii="Cambria Math" w:hAnsi="Cambria Math"/>
              </w:rPr>
            </m:ctrlPr>
          </m:sSubPr>
          <m:e>
            <m:r>
              <w:rPr>
                <w:rFonts w:ascii="Cambria Math" w:hAnsi="Cambria Math"/>
              </w:rPr>
              <m:t>x</m:t>
            </m:r>
          </m:e>
          <m:sub>
            <m:r>
              <w:rPr>
                <w:rFonts w:ascii="Cambria Math" w:hAnsi="Cambria Math"/>
              </w:rPr>
              <m:t>shift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shift</m:t>
            </m:r>
          </m:sub>
        </m:sSub>
        <m:r>
          <m:rPr>
            <m:sty m:val="p"/>
          </m:rPr>
          <w:rPr>
            <w:rFonts w:ascii="Cambria Math" w:hAnsi="Cambria Math"/>
          </w:rPr>
          <m:t>)</m:t>
        </m:r>
      </m:oMath>
      <w:r>
        <w:t xml:space="preserve">, where </w:t>
      </w:r>
      <m:oMath>
        <m:sSub>
          <m:sSubPr>
            <m:ctrlPr>
              <w:rPr>
                <w:rFonts w:ascii="Cambria Math" w:hAnsi="Cambria Math"/>
              </w:rPr>
            </m:ctrlPr>
          </m:sSubPr>
          <m:e>
            <m:r>
              <w:rPr>
                <w:rFonts w:ascii="Cambria Math" w:hAnsi="Cambria Math"/>
              </w:rPr>
              <m:t>δ</m:t>
            </m:r>
          </m:e>
          <m:sub>
            <m:r>
              <w:rPr>
                <w:rFonts w:ascii="Cambria Math" w:hAnsi="Cambria Math"/>
              </w:rPr>
              <m:t>0</m:t>
            </m:r>
          </m:sub>
        </m:sSub>
      </m:oMath>
      <w:r>
        <w:t xml:space="preserve"> is a point-mass at 0.</w:t>
      </w:r>
    </w:p>
    <w:p w14:paraId="41273747" w14:textId="77777777" w:rsidR="00144719" w:rsidRDefault="0086538F">
      <w:pPr>
        <w:pStyle w:val="Textoindependiente"/>
      </w:pPr>
      <w:r>
        <w:t>Finally, to simulate the data provided by the laboratory (</w:t>
      </w:r>
      <m:oMath>
        <m:r>
          <w:rPr>
            <w:rFonts w:ascii="Cambria Math" w:hAnsi="Cambria Math"/>
          </w:rPr>
          <m:t>y</m:t>
        </m:r>
        <m:r>
          <m:rPr>
            <m:sty m:val="p"/>
          </m:rPr>
          <w:rPr>
            <w:rFonts w:ascii="Cambria Math" w:hAnsi="Cambria Math"/>
          </w:rPr>
          <m:t>(</m:t>
        </m:r>
        <m:r>
          <w:rPr>
            <w:rFonts w:ascii="Cambria Math" w:hAnsi="Cambria Math"/>
          </w:rPr>
          <m:t>θ</m:t>
        </m:r>
        <m:r>
          <m:rPr>
            <m:sty m:val="p"/>
          </m:rPr>
          <w:rPr>
            <w:rFonts w:ascii="Cambria Math" w:hAnsi="Cambria Math"/>
          </w:rPr>
          <m:t>')</m:t>
        </m:r>
      </m:oMath>
      <w:r>
        <w:t>), we can define as,</w:t>
      </w:r>
    </w:p>
    <w:p w14:paraId="1880738A" w14:textId="77777777" w:rsidR="00144719" w:rsidRDefault="0086538F">
      <w:pPr>
        <w:pStyle w:val="Textoindependiente"/>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y</m:t>
                </m:r>
                <m:r>
                  <m:rPr>
                    <m:sty m:val="p"/>
                  </m:rPr>
                  <w:rPr>
                    <w:rFonts w:ascii="Cambria Math" w:hAnsi="Cambria Math"/>
                  </w:rPr>
                  <m:t>(</m:t>
                </m:r>
                <m:r>
                  <w:rPr>
                    <w:rFonts w:ascii="Cambria Math" w:hAnsi="Cambria Math"/>
                  </w:rPr>
                  <m:t>θ</m:t>
                </m:r>
                <m:r>
                  <m:rPr>
                    <m:scr m:val="script"/>
                    <m:sty m:val="p"/>
                  </m:rP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C</m:t>
                        </m:r>
                      </m:e>
                      <m:sub>
                        <m:acc>
                          <m:accPr>
                            <m:ctrlPr>
                              <w:rPr>
                                <w:rFonts w:ascii="Cambria Math" w:hAnsi="Cambria Math"/>
                              </w:rPr>
                            </m:ctrlPr>
                          </m:accPr>
                          <m:e>
                            <m:r>
                              <w:rPr>
                                <w:rFonts w:ascii="Cambria Math" w:hAnsi="Cambria Math"/>
                              </w:rPr>
                              <m:t>x</m:t>
                            </m:r>
                          </m:e>
                        </m:acc>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shift</m:t>
                        </m:r>
                      </m:sub>
                    </m:sSub>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scat</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R</m:t>
                        </m:r>
                      </m:sub>
                      <m:sup>
                        <m:r>
                          <w:rPr>
                            <w:rFonts w:ascii="Cambria Math" w:hAnsi="Cambria Math"/>
                          </w:rPr>
                          <m:t>2</m:t>
                        </m:r>
                      </m:sup>
                    </m:sSubSup>
                  </m:e>
                </m:d>
                <m:r>
                  <m:rPr>
                    <m:sty m:val="p"/>
                  </m:rPr>
                  <w:rPr>
                    <w:rFonts w:ascii="Cambria Math" w:hAnsi="Cambria Math"/>
                  </w:rPr>
                  <m:t>,</m:t>
                </m:r>
              </m:e>
            </m:mr>
          </m:m>
        </m:oMath>
      </m:oMathPara>
    </w:p>
    <w:p w14:paraId="12DD3952" w14:textId="77777777" w:rsidR="00144719" w:rsidRDefault="0086538F">
      <w:pPr>
        <w:pStyle w:val="FirstParagraph"/>
      </w:pPr>
      <w:r>
        <w:t xml:space="preserve">where </w:t>
      </w:r>
      <m:oMath>
        <m:sSub>
          <m:sSubPr>
            <m:ctrlPr>
              <w:rPr>
                <w:rFonts w:ascii="Cambria Math" w:hAnsi="Cambria Math"/>
              </w:rPr>
            </m:ctrlPr>
          </m:sSubPr>
          <m:e>
            <m:r>
              <w:rPr>
                <w:rFonts w:ascii="Cambria Math" w:hAnsi="Cambria Math"/>
              </w:rPr>
              <m:t>σ</m:t>
            </m:r>
          </m:e>
          <m:sub>
            <m:r>
              <w:rPr>
                <w:rFonts w:ascii="Cambria Math" w:hAnsi="Cambria Math"/>
              </w:rPr>
              <m:t>R</m:t>
            </m:r>
          </m:sub>
        </m:sSub>
      </m:oMath>
      <w:r>
        <w:t xml:space="preserve"> is the standard deviation reported by the laboratory. </w:t>
      </w:r>
      <m:oMath>
        <m:sSub>
          <m:sSubPr>
            <m:ctrlPr>
              <w:rPr>
                <w:rFonts w:ascii="Cambria Math" w:hAnsi="Cambria Math"/>
              </w:rPr>
            </m:ctrlPr>
          </m:sSubPr>
          <m:e>
            <m:r>
              <w:rPr>
                <w:rFonts w:ascii="Cambria Math" w:hAnsi="Cambria Math"/>
              </w:rPr>
              <m:t>σ</m:t>
            </m:r>
          </m:e>
          <m:sub>
            <m:r>
              <w:rPr>
                <w:rFonts w:ascii="Cambria Math" w:hAnsi="Cambria Math"/>
              </w:rPr>
              <m:t>R</m:t>
            </m:r>
          </m:sub>
        </m:sSub>
      </m:oMath>
      <w:r>
        <w:t xml:space="preserve"> is defined as </w:t>
      </w:r>
      <m:oMath>
        <m:sSub>
          <m:sSubPr>
            <m:ctrlPr>
              <w:rPr>
                <w:rFonts w:ascii="Cambria Math" w:hAnsi="Cambria Math"/>
              </w:rPr>
            </m:ctrlPr>
          </m:sSubPr>
          <m:e>
            <m:r>
              <w:rPr>
                <w:rFonts w:ascii="Cambria Math" w:hAnsi="Cambria Math"/>
              </w:rPr>
              <m:t>σ</m:t>
            </m:r>
          </m:e>
          <m:sub>
            <m:r>
              <w:rPr>
                <w:rFonts w:ascii="Cambria Math" w:hAnsi="Cambria Math"/>
              </w:rPr>
              <m:t>R</m:t>
            </m:r>
          </m:sub>
        </m:sSub>
        <m:r>
          <m:rPr>
            <m:sty m:val="p"/>
          </m:rPr>
          <w:rPr>
            <w:rFonts w:ascii="Cambria Math" w:hAnsi="Cambria Math"/>
          </w:rPr>
          <m:t>=</m:t>
        </m:r>
        <m:r>
          <m:rPr>
            <m:nor/>
          </m:rPr>
          <m:t>max</m:t>
        </m:r>
        <m:d>
          <m:dPr>
            <m:ctrlPr>
              <w:rPr>
                <w:rFonts w:ascii="Cambria Math" w:hAnsi="Cambria Math"/>
              </w:rPr>
            </m:ctrlPr>
          </m:dPr>
          <m:e>
            <m:sSub>
              <m:sSubPr>
                <m:ctrlPr>
                  <w:rPr>
                    <w:rFonts w:ascii="Cambria Math" w:hAnsi="Cambria Math"/>
                  </w:rPr>
                </m:ctrlPr>
              </m:sSubPr>
              <m:e>
                <m:r>
                  <w:rPr>
                    <w:rFonts w:ascii="Cambria Math" w:hAnsi="Cambria Math"/>
                  </w:rPr>
                  <m:t>σ</m:t>
                </m:r>
              </m:e>
              <m:sub>
                <m:r>
                  <w:rPr>
                    <w:rFonts w:ascii="Cambria Math" w:hAnsi="Cambria Math"/>
                  </w:rPr>
                  <m:t>min</m:t>
                </m:r>
              </m:sub>
            </m:sSub>
            <m:r>
              <m:rPr>
                <m:sty m:val="p"/>
              </m:rPr>
              <w:rPr>
                <w:rFonts w:ascii="Cambria Math" w:hAnsi="Cambria Math"/>
              </w:rPr>
              <m:t>,</m:t>
            </m:r>
            <m:r>
              <w:rPr>
                <w:rFonts w:ascii="Cambria Math" w:hAnsi="Cambria Math"/>
              </w:rPr>
              <m:t>μ</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 ε </m:t>
            </m:r>
            <m:sSub>
              <m:sSubPr>
                <m:ctrlPr>
                  <w:rPr>
                    <w:rFonts w:ascii="Cambria Math" w:hAnsi="Cambria Math"/>
                  </w:rPr>
                </m:ctrlPr>
              </m:sSubPr>
              <m:e>
                <m:r>
                  <w:rPr>
                    <w:rFonts w:ascii="Cambria Math" w:hAnsi="Cambria Math"/>
                  </w:rPr>
                  <m:t>y</m:t>
                </m:r>
              </m:e>
              <m:sub>
                <m:r>
                  <w:rPr>
                    <w:rFonts w:ascii="Cambria Math" w:hAnsi="Cambria Math"/>
                  </w:rPr>
                  <m:t>scat</m:t>
                </m:r>
              </m:sub>
            </m:sSub>
            <m:r>
              <w:rPr>
                <w:rFonts w:ascii="Cambria Math" w:hAnsi="Cambria Math"/>
              </w:rPr>
              <m:t> </m:t>
            </m:r>
          </m:e>
        </m:d>
      </m:oMath>
      <w:r>
        <w:t xml:space="preserve">, where </w:t>
      </w:r>
      <m:oMath>
        <m:sSub>
          <m:sSubPr>
            <m:ctrlPr>
              <w:rPr>
                <w:rFonts w:ascii="Cambria Math" w:hAnsi="Cambria Math"/>
              </w:rPr>
            </m:ctrlPr>
          </m:sSubPr>
          <m:e>
            <m:r>
              <w:rPr>
                <w:rFonts w:ascii="Cambria Math" w:hAnsi="Cambria Math"/>
              </w:rPr>
              <m:t>σ</m:t>
            </m:r>
          </m:e>
          <m:sub>
            <m:r>
              <w:rPr>
                <w:rFonts w:ascii="Cambria Math" w:hAnsi="Cambria Math"/>
              </w:rPr>
              <m:t>min</m:t>
            </m:r>
          </m:sub>
        </m:sSub>
      </m:oMath>
      <w:r>
        <w:t xml:space="preserve"> is the minimum standard deviation assigned to a measurement. This variable differs between laboratories,we use a default value of </w:t>
      </w:r>
      <m:oMath>
        <m:r>
          <w:rPr>
            <w:rFonts w:ascii="Cambria Math" w:hAnsi="Cambria Math"/>
          </w:rPr>
          <m:t>1 Bq</m:t>
        </m:r>
        <m:r>
          <m:rPr>
            <m:sty m:val="p"/>
          </m:rPr>
          <w:rPr>
            <w:rFonts w:ascii="Cambria Math" w:hAnsi="Cambria Math"/>
          </w:rPr>
          <m:t>/</m:t>
        </m:r>
        <m:r>
          <w:rPr>
            <w:rFonts w:ascii="Cambria Math" w:hAnsi="Cambria Math"/>
          </w:rPr>
          <m:t>kg</m:t>
        </m:r>
      </m:oMath>
      <w:r>
        <w:t xml:space="preserve">. Finally, </w:t>
      </w:r>
      <m:oMath>
        <m:r>
          <w:rPr>
            <w:rFonts w:ascii="Cambria Math" w:hAnsi="Cambria Math"/>
          </w:rPr>
          <m:t>ε</m:t>
        </m:r>
      </m:oMath>
      <w:r>
        <w:t xml:space="preserve"> is the analytical uncertainty (default .01) and </w:t>
      </w:r>
      <m:oMath>
        <m:sSub>
          <m:sSubPr>
            <m:ctrlPr>
              <w:rPr>
                <w:rFonts w:ascii="Cambria Math" w:hAnsi="Cambria Math"/>
              </w:rPr>
            </m:ctrlPr>
          </m:sSubPr>
          <m:e>
            <m:r>
              <w:rPr>
                <w:rFonts w:ascii="Cambria Math" w:hAnsi="Cambria Math"/>
              </w:rPr>
              <m:t>y</m:t>
            </m:r>
          </m:e>
          <m:sub>
            <m:r>
              <w:rPr>
                <w:rFonts w:ascii="Cambria Math" w:hAnsi="Cambria Math"/>
              </w:rPr>
              <m:t>scat</m:t>
            </m:r>
          </m:sub>
        </m:sSub>
      </m:oMath>
      <w:r>
        <w:t xml:space="preserve"> an error multiplier (default 1.5). The default parameters were set in accordance with [@Blaauw2018].</w:t>
      </w:r>
    </w:p>
    <w:p w14:paraId="4BECBD81" w14:textId="77777777" w:rsidR="00144719" w:rsidRDefault="0086538F">
      <w:pPr>
        <w:pStyle w:val="Textoindependiente"/>
      </w:pPr>
      <w:r>
        <w:t xml:space="preserve">For this this study we created a data set for each of the three simulation by integrating in intervals of </w:t>
      </w:r>
      <m:oMath>
        <m:r>
          <w:rPr>
            <w:rFonts w:ascii="Cambria Math" w:hAnsi="Cambria Math"/>
          </w:rPr>
          <m:t>δ</m:t>
        </m:r>
        <m:r>
          <m:rPr>
            <m:sty m:val="p"/>
          </m:rPr>
          <w:rPr>
            <w:rFonts w:ascii="Cambria Math" w:hAnsi="Cambria Math"/>
          </w:rPr>
          <m:t>=</m:t>
        </m:r>
      </m:oMath>
      <w:r>
        <w:t xml:space="preserve">1 cm, for depths from 0 to 30 cm where radioactive equilibrium was guaranteed [@Aquino2018]. The complete simulated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data sets can be found in </w:t>
      </w:r>
      <w:hyperlink r:id="rId13">
        <w:r>
          <w:rPr>
            <w:rStyle w:val="Hipervnculo"/>
          </w:rPr>
          <w:t>https://github.com/maquinolopez/Paper_Simulations/tree/master/Code/Data</w:t>
        </w:r>
      </w:hyperlink>
      <w:r>
        <w:t>.</w:t>
      </w:r>
    </w:p>
    <w:p w14:paraId="542ED8FA" w14:textId="77777777" w:rsidR="00144719" w:rsidRDefault="0086538F">
      <w:pPr>
        <w:pStyle w:val="Ttulo2"/>
      </w:pPr>
      <w:bookmarkStart w:id="237" w:name="model-considerations"/>
      <w:bookmarkEnd w:id="233"/>
      <w:r>
        <w:lastRenderedPageBreak/>
        <w:t>Model Considerations</w:t>
      </w:r>
    </w:p>
    <w:p w14:paraId="2446C3DE" w14:textId="7D9CA75C" w:rsidR="00144719" w:rsidRDefault="0086538F">
      <w:pPr>
        <w:pStyle w:val="FirstParagraph"/>
      </w:pPr>
      <w:r>
        <w:t xml:space="preserve">In order to create a comparison with minimal user interaction, each model was run automatically, with default settings. In the case of </w:t>
      </w:r>
      <w:r>
        <w:rPr>
          <w:i/>
          <w:iCs/>
        </w:rPr>
        <w:t>Plum</w:t>
      </w:r>
      <w:r>
        <w:t xml:space="preserve">, </w:t>
      </w:r>
      <w:commentRangeStart w:id="238"/>
      <w:r>
        <w:t xml:space="preserve">default settings </w:t>
      </w:r>
      <w:commentRangeEnd w:id="238"/>
      <w:r w:rsidR="005664C7">
        <w:rPr>
          <w:rStyle w:val="Refdecomentario"/>
        </w:rPr>
        <w:commentReference w:id="238"/>
      </w:r>
      <w:r>
        <w:t xml:space="preserve">were used in order to minimize user interaction. </w:t>
      </w:r>
      <w:commentRangeStart w:id="239"/>
      <w:r w:rsidRPr="005664C7">
        <w:rPr>
          <w:strike/>
        </w:rPr>
        <w:t xml:space="preserve">As for the default settings were used. </w:t>
      </w:r>
      <w:commentRangeEnd w:id="239"/>
      <w:r w:rsidR="005664C7">
        <w:rPr>
          <w:rStyle w:val="Refdecomentario"/>
        </w:rPr>
        <w:commentReference w:id="239"/>
      </w:r>
      <w:r>
        <w:t xml:space="preserve">As the CRS model (for both the CI-CRS and R-CRS) assumes that background (supported)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has been reached, in order to reduce user </w:t>
      </w:r>
      <w:commentRangeStart w:id="240"/>
      <w:r>
        <w:t>innervation</w:t>
      </w:r>
      <w:commentRangeEnd w:id="240"/>
      <w:r w:rsidR="00CF3E1F">
        <w:rPr>
          <w:rStyle w:val="Refdecomentario"/>
        </w:rPr>
        <w:commentReference w:id="240"/>
      </w:r>
      <w:r>
        <w:t xml:space="preserve">, we decided to fix the last sample (30 cm depth) for every case. This step not only guarantees the consistent application of the CRS model, it also provides the model with a single bottom-most depth to be removed </w:t>
      </w:r>
      <w:commentRangeStart w:id="241"/>
      <w:r>
        <w:t>as it is common practice when using the CRS model</w:t>
      </w:r>
      <w:commentRangeEnd w:id="241"/>
      <w:r w:rsidR="00CF3E1F">
        <w:rPr>
          <w:rStyle w:val="Refdecomentario"/>
        </w:rPr>
        <w:commentReference w:id="241"/>
      </w:r>
      <w:r>
        <w:t xml:space="preserve">. Conversely, as CRS model only </w:t>
      </w:r>
      <w:del w:id="242" w:author="Reviewer" w:date="2021-06-27T15:24:00Z">
        <w:r w:rsidDel="00477E83">
          <w:delText xml:space="preserve">models </w:delText>
        </w:r>
      </w:del>
      <w:ins w:id="243" w:author="Reviewer" w:date="2021-06-27T15:24:00Z">
        <w:r w:rsidR="00477E83">
          <w:t>works with</w:t>
        </w:r>
        <w:r w:rsidR="00477E83">
          <w:t xml:space="preserve"> </w:t>
        </w:r>
      </w:ins>
      <w:r>
        <w:t xml:space="preserve">the excess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w:t>
      </w:r>
      <w:commentRangeStart w:id="244"/>
      <w:r>
        <w:t xml:space="preserve">(the total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minus the 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w:t>
      </w:r>
      <w:commentRangeEnd w:id="244"/>
      <w:r w:rsidR="00BA475F">
        <w:rPr>
          <w:rStyle w:val="Refdecomentario"/>
        </w:rPr>
        <w:commentReference w:id="244"/>
      </w:r>
      <w:r>
        <w:t xml:space="preserve">, when certain excess activities at depth fall below zero, the chronology will only be calculated up to that depth. </w:t>
      </w:r>
      <w:r>
        <w:rPr>
          <w:i/>
          <w:iCs/>
        </w:rPr>
        <w:t>Plum</w:t>
      </w:r>
      <w:r>
        <w:t xml:space="preserve"> deals with this variable 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variable automatically, as part of the inference. Because of this, </w:t>
      </w:r>
      <w:r>
        <w:rPr>
          <w:i/>
          <w:iCs/>
        </w:rPr>
        <w:t>Plum</w:t>
      </w:r>
      <w:r>
        <w:t>’s resulting chronology will always reaches 30 cm, as by default 1 cm sections are used for every simulation.</w:t>
      </w:r>
    </w:p>
    <w:p w14:paraId="49D4D558" w14:textId="74D3059B" w:rsidR="00144719" w:rsidRDefault="0086538F">
      <w:pPr>
        <w:pStyle w:val="Textoindependiente"/>
      </w:pPr>
      <w:r>
        <w:t xml:space="preserve">In the case of the 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and in order to reduce the influence of this variable in the bias of the models, a constant level of 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was assumed for both models, which coincides with the way the simulation </w:t>
      </w:r>
      <w:del w:id="245" w:author="Reviewer" w:date="2021-06-27T18:56:00Z">
        <w:r w:rsidDel="006403D7">
          <w:delText xml:space="preserve">were </w:delText>
        </w:r>
      </w:del>
      <w:ins w:id="246" w:author="Reviewer" w:date="2021-06-27T18:56:00Z">
        <w:r w:rsidR="006403D7">
          <w:t>was</w:t>
        </w:r>
        <w:r w:rsidR="006403D7">
          <w:t xml:space="preserve"> </w:t>
        </w:r>
      </w:ins>
      <w:r>
        <w:t xml:space="preserve">constructed. </w:t>
      </w:r>
      <w:commentRangeStart w:id="247"/>
      <w:r>
        <w:t xml:space="preserve">For the CRS model, the mean of the 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measurements was calculated and then subtracted from the total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to obtain the excess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as it is common practice when using the CRS model.</w:t>
      </w:r>
      <w:commentRangeEnd w:id="247"/>
      <w:r w:rsidR="006403D7">
        <w:rPr>
          <w:rStyle w:val="Refdecomentario"/>
        </w:rPr>
        <w:commentReference w:id="247"/>
      </w:r>
    </w:p>
    <w:p w14:paraId="05096591" w14:textId="17D0FB52" w:rsidR="00144719" w:rsidRDefault="0086538F">
      <w:pPr>
        <w:pStyle w:val="Textoindependiente"/>
      </w:pPr>
      <w:r>
        <w:t xml:space="preserve">In order to provide an objective comparison, the bias of the true age-depth model (in yr), length of the 95% intervals (in yr) and coverage (bias over the standard deviation) were calculated (the coverage indicates the distance of modelled ages from the true value given the model’s own uncertainty). The main discussion will revolve around the coverage as it </w:t>
      </w:r>
      <w:proofErr w:type="gramStart"/>
      <w:r>
        <w:t>provide</w:t>
      </w:r>
      <w:proofErr w:type="gramEnd"/>
      <w:r>
        <w:t xml:space="preserve"> an intuitive measure of the </w:t>
      </w:r>
      <w:ins w:id="248" w:author="Reviewer" w:date="2021-06-27T18:57:00Z">
        <w:r w:rsidR="00F303BC">
          <w:t xml:space="preserve">model </w:t>
        </w:r>
      </w:ins>
      <w:r>
        <w:t xml:space="preserve">accuracy </w:t>
      </w:r>
      <w:del w:id="249" w:author="Reviewer" w:date="2021-06-27T18:57:00Z">
        <w:r w:rsidDel="00F303BC">
          <w:delText xml:space="preserve">a model </w:delText>
        </w:r>
      </w:del>
      <w:r>
        <w:t>by taking into account the levels of uncertainty provided by each model.</w:t>
      </w:r>
    </w:p>
    <w:p w14:paraId="548A21EC" w14:textId="77777777" w:rsidR="00144719" w:rsidRDefault="0086538F">
      <w:pPr>
        <w:pStyle w:val="Ttulo1"/>
      </w:pPr>
      <w:bookmarkStart w:id="250" w:name="model-comparison"/>
      <w:bookmarkEnd w:id="230"/>
      <w:bookmarkEnd w:id="237"/>
      <w:r>
        <w:t>Model Comparison</w:t>
      </w:r>
    </w:p>
    <w:p w14:paraId="5244480E" w14:textId="156FF433" w:rsidR="00144719" w:rsidRDefault="0086538F">
      <w:pPr>
        <w:pStyle w:val="FirstParagraph"/>
      </w:pPr>
      <w:r>
        <w:t xml:space="preserve">To allow for a reasonable comparison between models, and to evaluate the effect that different amount of information may have on the accuracy and precision of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models</w:t>
      </w:r>
      <w:ins w:id="251" w:author="Reviewer" w:date="2021-06-27T18:58:00Z">
        <w:r w:rsidR="00F303BC">
          <w:t xml:space="preserve"> (</w:t>
        </w:r>
      </w:ins>
      <w:del w:id="252" w:author="Reviewer" w:date="2021-06-27T18:58:00Z">
        <w:r w:rsidDel="00F303BC">
          <w:delText xml:space="preserve">, </w:delText>
        </w:r>
      </w:del>
      <w:r>
        <w:t>reflected in this study as the bias and coverage</w:t>
      </w:r>
      <w:ins w:id="253" w:author="Reviewer" w:date="2021-06-27T18:58:00Z">
        <w:r w:rsidR="00F303BC">
          <w:t>)</w:t>
        </w:r>
      </w:ins>
      <w:r>
        <w:t>, the three simulated data sets previously described will be used. In order to reflect the effect of sample sizes, which depend</w:t>
      </w:r>
      <w:ins w:id="254" w:author="Reviewer" w:date="2021-06-27T18:59:00Z">
        <w:r w:rsidR="00F303BC">
          <w:t>s</w:t>
        </w:r>
      </w:ins>
      <w:del w:id="255" w:author="Reviewer" w:date="2021-06-27T18:59:00Z">
        <w:r w:rsidDel="00F303BC">
          <w:delText>ing</w:delText>
        </w:r>
      </w:del>
      <w:r>
        <w:t xml:space="preserve"> on the budget of the project</w:t>
      </w:r>
      <w:ins w:id="256" w:author="Reviewer" w:date="2021-06-27T18:59:00Z">
        <w:r w:rsidR="00F303BC">
          <w:t xml:space="preserve"> (</w:t>
        </w:r>
      </w:ins>
      <w:del w:id="257" w:author="Reviewer" w:date="2021-06-27T18:59:00Z">
        <w:r w:rsidDel="00F303BC">
          <w:delText xml:space="preserve">, </w:delText>
        </w:r>
      </w:del>
      <w:r>
        <w:t xml:space="preserve">the </w:t>
      </w:r>
      <w:ins w:id="258" w:author="Reviewer" w:date="2021-06-27T18:58:00Z">
        <w:r w:rsidR="00F303BC">
          <w:t>sa</w:t>
        </w:r>
      </w:ins>
      <w:ins w:id="259" w:author="Reviewer" w:date="2021-06-27T18:59:00Z">
        <w:r w:rsidR="00F303BC">
          <w:t xml:space="preserve">mples of entire </w:t>
        </w:r>
      </w:ins>
      <w:r>
        <w:t xml:space="preserve">core could </w:t>
      </w:r>
      <w:del w:id="260" w:author="Reviewer" w:date="2021-06-27T18:59:00Z">
        <w:r w:rsidDel="00F303BC">
          <w:delText>entirely sample</w:delText>
        </w:r>
      </w:del>
      <w:ins w:id="261" w:author="Reviewer" w:date="2021-06-27T18:59:00Z">
        <w:r w:rsidR="00F303BC">
          <w:t>be measured</w:t>
        </w:r>
      </w:ins>
      <w:r>
        <w:t xml:space="preserve"> or only a portion of it</w:t>
      </w:r>
      <w:ins w:id="262" w:author="Reviewer" w:date="2021-06-27T18:59:00Z">
        <w:r w:rsidR="00F303BC">
          <w:t>)</w:t>
        </w:r>
      </w:ins>
      <w:r>
        <w:t>. A sample</w:t>
      </w:r>
      <w:del w:id="263" w:author="Reviewer" w:date="2021-06-27T18:59:00Z">
        <w:r w:rsidDel="00F303BC">
          <w:delText>s</w:delText>
        </w:r>
      </w:del>
      <w:r>
        <w:t xml:space="preserve"> of size </w:t>
      </w:r>
      <m:oMath>
        <m:r>
          <w:rPr>
            <w:rFonts w:ascii="Cambria Math" w:hAnsi="Cambria Math"/>
          </w:rPr>
          <m:t>m</m:t>
        </m:r>
      </m:oMath>
      <w:r>
        <w:t xml:space="preserve"> is randomly generated provided a percentage of information, e.g. for a 20% information a dataset with 6 random 1-cm samples -out of a possible total 30 1-cm samples- is created. This sample was then used to create the chronology and calculate the bias, length of interval and coverage: 100 of these sub-datasets were created for different information percentages (from 10% to 95% at 5% intervals - i.e., 10%, 15%, 20%,...,95%). The complete dataset was also used (i.e 100% percentage of information sample, or fully </w:t>
      </w:r>
      <w:del w:id="264" w:author="Reviewer" w:date="2021-06-27T19:00:00Z">
        <w:r w:rsidDel="00F303BC">
          <w:delText xml:space="preserve">sampled </w:delText>
        </w:r>
      </w:del>
      <w:ins w:id="265" w:author="Reviewer" w:date="2021-06-27T19:00:00Z">
        <w:r w:rsidR="00F303BC">
          <w:t>analyzed</w:t>
        </w:r>
        <w:r w:rsidR="00F303BC">
          <w:t xml:space="preserve"> </w:t>
        </w:r>
      </w:ins>
      <w:r>
        <w:t xml:space="preserve">core). Once a dataset was created, both CRS models and </w:t>
      </w:r>
      <w:r>
        <w:rPr>
          <w:i/>
          <w:iCs/>
        </w:rPr>
        <w:t>Plum</w:t>
      </w:r>
      <w:r>
        <w:t xml:space="preserve"> were applied (CIC and CF:CS were also applied </w:t>
      </w:r>
      <w:r>
        <w:lastRenderedPageBreak/>
        <w:t>and results</w:t>
      </w:r>
      <w:ins w:id="266" w:author="Reviewer" w:date="2021-06-27T19:00:00Z">
        <w:r w:rsidR="00F303BC">
          <w:t xml:space="preserve"> are</w:t>
        </w:r>
      </w:ins>
      <w:r>
        <w:t xml:space="preserve"> shown on the appendix). Both sets of outputs were then compared against the </w:t>
      </w:r>
      <w:commentRangeStart w:id="267"/>
      <w:r>
        <w:t>true known age value</w:t>
      </w:r>
      <w:commentRangeEnd w:id="267"/>
      <w:r w:rsidR="00F303BC">
        <w:rPr>
          <w:rStyle w:val="Refdecomentario"/>
        </w:rPr>
        <w:commentReference w:id="267"/>
      </w:r>
      <w:r>
        <w:t xml:space="preserve">, see Figure </w:t>
      </w:r>
      <w:hyperlink w:anchor="fig:comparison1r">
        <w:r>
          <w:rPr>
            <w:rStyle w:val="Hipervnculo"/>
          </w:rPr>
          <w:t>4</w:t>
        </w:r>
      </w:hyperlink>
      <w:r>
        <w:t>.</w:t>
      </w:r>
    </w:p>
    <w:p w14:paraId="208D1B74" w14:textId="77777777" w:rsidR="00144719" w:rsidRDefault="0086538F">
      <w:pPr>
        <w:pStyle w:val="CaptionedFigure"/>
      </w:pPr>
      <w:bookmarkStart w:id="268" w:name="fig:comparison1r"/>
      <w:r>
        <w:rPr>
          <w:noProof/>
        </w:rPr>
        <w:drawing>
          <wp:inline distT="0" distB="0" distL="0" distR="0" wp14:anchorId="58B2964B" wp14:editId="563CA32C">
            <wp:extent cx="5334000" cy="4741333"/>
            <wp:effectExtent l="0" t="0" r="0" b="0"/>
            <wp:docPr id="4" name="Picture" descr="Figure 4: Comparison between Plum, R-CRS and CI-CRS model against the true age-depth model using 95% of the information percentage (using 1-cm samples). Lines show the age estimates with the 95% credible intervals (Plum) and the 95% confidence interval (CI-CRS). Dots show the coverage, i.e. the distance between the inferred age and the true age in relation to the standard error (the standard deviation in the case of the CI-CRS and the length of the confidence interval divided by 4 in the case of Plum). The vertical right axis shows how many standard deviations is each model from the true age. "/>
            <wp:cNvGraphicFramePr/>
            <a:graphic xmlns:a="http://schemas.openxmlformats.org/drawingml/2006/main">
              <a:graphicData uri="http://schemas.openxmlformats.org/drawingml/2006/picture">
                <pic:pic xmlns:pic="http://schemas.openxmlformats.org/drawingml/2006/picture">
                  <pic:nvPicPr>
                    <pic:cNvPr id="0" name="Picture" descr="95Comparison.pdf"/>
                    <pic:cNvPicPr>
                      <a:picLocks noChangeAspect="1" noChangeArrowheads="1"/>
                    </pic:cNvPicPr>
                  </pic:nvPicPr>
                  <pic:blipFill>
                    <a:blip r:embed="rId14"/>
                    <a:stretch>
                      <a:fillRect/>
                    </a:stretch>
                  </pic:blipFill>
                  <pic:spPr bwMode="auto">
                    <a:xfrm>
                      <a:off x="0" y="0"/>
                      <a:ext cx="5334000" cy="4741333"/>
                    </a:xfrm>
                    <a:prstGeom prst="rect">
                      <a:avLst/>
                    </a:prstGeom>
                    <a:noFill/>
                    <a:ln w="9525">
                      <a:noFill/>
                      <a:headEnd/>
                      <a:tailEnd/>
                    </a:ln>
                  </pic:spPr>
                </pic:pic>
              </a:graphicData>
            </a:graphic>
          </wp:inline>
        </w:drawing>
      </w:r>
      <w:bookmarkEnd w:id="268"/>
    </w:p>
    <w:p w14:paraId="6062E6DD" w14:textId="77777777" w:rsidR="00144719" w:rsidRDefault="0086538F">
      <w:pPr>
        <w:pStyle w:val="ImageCaption"/>
      </w:pPr>
      <w:r>
        <w:t xml:space="preserve">Figure 4: Comparison between </w:t>
      </w:r>
      <w:r>
        <w:rPr>
          <w:iCs/>
        </w:rPr>
        <w:t>Plum</w:t>
      </w:r>
      <w:r>
        <w:t>, R-CRS and CI-CRS model against the true age-depth model using 95% of the information percentage (using 1-cm samples). Lines show the age estimates with the 95% credible intervals (</w:t>
      </w:r>
      <w:r>
        <w:rPr>
          <w:iCs/>
        </w:rPr>
        <w:t>Plum</w:t>
      </w:r>
      <w:r>
        <w:t xml:space="preserve">) and the 95% confidence interval (CI-CRS). Dots show the coverage, i.e. the distance between the inferred age and the true age in relation to the standard error (the standard deviation in the case of the CI-CRS and the length of the confidence interval divided by 4 in the case of </w:t>
      </w:r>
      <w:r>
        <w:rPr>
          <w:iCs/>
        </w:rPr>
        <w:t>Plum</w:t>
      </w:r>
      <w:r>
        <w:t xml:space="preserve">). The vertical right axis shows how many standard deviations is each model from the true age. </w:t>
      </w:r>
    </w:p>
    <w:p w14:paraId="4D3F8F31" w14:textId="773C60AA" w:rsidR="00144719" w:rsidRDefault="0086538F">
      <w:pPr>
        <w:pStyle w:val="Textoindependiente"/>
      </w:pPr>
      <w:r>
        <w:t xml:space="preserve">Figure </w:t>
      </w:r>
      <w:hyperlink w:anchor="fig:comparison1r">
        <w:r>
          <w:rPr>
            <w:rStyle w:val="Hipervnculo"/>
          </w:rPr>
          <w:t>4</w:t>
        </w:r>
      </w:hyperlink>
      <w:r>
        <w:t xml:space="preserve"> shows a single “snapshot" </w:t>
      </w:r>
      <w:ins w:id="269" w:author="Reviewer" w:date="2021-06-27T19:03:00Z">
        <w:r w:rsidR="00710ABF">
          <w:t xml:space="preserve">as </w:t>
        </w:r>
      </w:ins>
      <w:r>
        <w:t xml:space="preserve">an example of the comparison between the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models against the true value. As we are dealing with a total of </w:t>
      </w:r>
      <m:oMath>
        <m:r>
          <w:rPr>
            <w:rFonts w:ascii="Cambria Math" w:hAnsi="Cambria Math"/>
          </w:rPr>
          <m:t>n</m:t>
        </m:r>
        <m:r>
          <m:rPr>
            <m:sty m:val="p"/>
          </m:rPr>
          <w:rPr>
            <w:rFonts w:ascii="Cambria Math" w:hAnsi="Cambria Math"/>
          </w:rPr>
          <m:t>=</m:t>
        </m:r>
      </m:oMath>
      <w:r>
        <w:t xml:space="preserve"> 5333 simulations, in order to evaluate the overall precision and accuracy of both models, we decided to </w:t>
      </w:r>
      <w:commentRangeStart w:id="270"/>
      <w:r>
        <w:t>calculate the mean bias to the true age-depth model (in yr), the mean of length of the 95% intervals (in yr), as well as the mean coverage indicating the distance of modelled ages from the true value given the model’s own uncertainty at each depth.</w:t>
      </w:r>
      <w:commentRangeEnd w:id="270"/>
      <w:r w:rsidR="00330EEA">
        <w:rPr>
          <w:rStyle w:val="Refdecomentario"/>
        </w:rPr>
        <w:commentReference w:id="270"/>
      </w:r>
    </w:p>
    <w:p w14:paraId="1A651BA7" w14:textId="77777777" w:rsidR="00144719" w:rsidRDefault="0086538F">
      <w:pPr>
        <w:pStyle w:val="CaptionedFigure"/>
      </w:pPr>
      <w:bookmarkStart w:id="271" w:name="fig:accpre"/>
      <w:r>
        <w:rPr>
          <w:noProof/>
        </w:rPr>
        <w:lastRenderedPageBreak/>
        <w:drawing>
          <wp:inline distT="0" distB="0" distL="0" distR="0" wp14:anchorId="6F4CA659" wp14:editId="6A969C97">
            <wp:extent cx="5334000" cy="7112000"/>
            <wp:effectExtent l="0" t="0" r="0" b="0"/>
            <wp:docPr id="5" name="Picture" descr="Figure 5: Top panel A) shows the bias between the modelled and true age of the CI-CRS (red), R-CRS (green) and Plum (blue). This panel shows how Plum provides a small bias in almost every scenario with both models improving their bias as more information is available. Middle panel B) shows the 95% confidence intervals and credible intervals in the case of plum. It is clear, from this panel, than the uncertainty provided by Plum is a lot bigger for low percentage of information and it constantly improves as more data is available, whereas the length of the intervals provided by the CI-CRS and R-CRS appear to stay constant regardless of the available information. Bottom panel C) shows the coverage, presenting the distance between the modelled age and the true age normalized divided by the standard deviation (in the case of Plum, the length of the 95% interval divided by 4). This panel presents a worrying situation where the CI-CRS and R-CRS model’s calculated standard deviation (on average) is incapable of capturing the true age. On the other hand, Plum’s credible intervals almost always capture the true age even when little information is available."/>
            <wp:cNvGraphicFramePr/>
            <a:graphic xmlns:a="http://schemas.openxmlformats.org/drawingml/2006/main">
              <a:graphicData uri="http://schemas.openxmlformats.org/drawingml/2006/picture">
                <pic:pic xmlns:pic="http://schemas.openxmlformats.org/drawingml/2006/picture">
                  <pic:nvPicPr>
                    <pic:cNvPr id="0" name="Picture" descr="AccPrec.pdf"/>
                    <pic:cNvPicPr>
                      <a:picLocks noChangeAspect="1" noChangeArrowheads="1"/>
                    </pic:cNvPicPr>
                  </pic:nvPicPr>
                  <pic:blipFill>
                    <a:blip r:embed="rId15"/>
                    <a:stretch>
                      <a:fillRect/>
                    </a:stretch>
                  </pic:blipFill>
                  <pic:spPr bwMode="auto">
                    <a:xfrm>
                      <a:off x="0" y="0"/>
                      <a:ext cx="5334000" cy="7112000"/>
                    </a:xfrm>
                    <a:prstGeom prst="rect">
                      <a:avLst/>
                    </a:prstGeom>
                    <a:noFill/>
                    <a:ln w="9525">
                      <a:noFill/>
                      <a:headEnd/>
                      <a:tailEnd/>
                    </a:ln>
                  </pic:spPr>
                </pic:pic>
              </a:graphicData>
            </a:graphic>
          </wp:inline>
        </w:drawing>
      </w:r>
      <w:bookmarkEnd w:id="271"/>
    </w:p>
    <w:p w14:paraId="33E288C5" w14:textId="77777777" w:rsidR="00144719" w:rsidRDefault="0086538F">
      <w:pPr>
        <w:pStyle w:val="ImageCaption"/>
      </w:pPr>
      <w:r>
        <w:t xml:space="preserve">Figure 5: Top panel A) shows the bias between the modelled and true age of the CI-CRS (red), R-CRS (green) and </w:t>
      </w:r>
      <w:r>
        <w:rPr>
          <w:iCs/>
        </w:rPr>
        <w:t>Plum</w:t>
      </w:r>
      <w:r>
        <w:t xml:space="preserve"> (blue). This panel shows how </w:t>
      </w:r>
      <w:r>
        <w:rPr>
          <w:iCs/>
        </w:rPr>
        <w:t>Plum</w:t>
      </w:r>
      <w:r>
        <w:t xml:space="preserve"> provides a small bias in almost every scenario with both models improving their bias as more information is available. Middle panel B) shows the 95% confidence intervals and credible intervals in the case of plum. It is clear, from this panel, than the uncertainty provided by </w:t>
      </w:r>
      <w:r>
        <w:rPr>
          <w:iCs/>
        </w:rPr>
        <w:t>Plum</w:t>
      </w:r>
      <w:r>
        <w:t xml:space="preserve"> is a </w:t>
      </w:r>
      <w:r>
        <w:lastRenderedPageBreak/>
        <w:t xml:space="preserve">lot bigger for low percentage of information and it constantly improves as more data is available, whereas the length of the intervals provided by the CI-CRS and R-CRS appear to stay constant regardless of the available information. Bottom panel C) shows the coverage, presenting the distance between the modelled age and the true age normalized divided by the standard deviation (in the case of </w:t>
      </w:r>
      <w:r>
        <w:rPr>
          <w:iCs/>
        </w:rPr>
        <w:t>Plum</w:t>
      </w:r>
      <w:r>
        <w:t xml:space="preserve">, the length of the 95% interval divided by 4). This panel presents a worrying situation where the CI-CRS and R-CRS model’s calculated standard deviation (on average) is incapable of capturing the true age. On the other hand, </w:t>
      </w:r>
      <w:r>
        <w:rPr>
          <w:iCs/>
        </w:rPr>
        <w:t>Plum</w:t>
      </w:r>
      <w:r>
        <w:t>’s credible intervals almost always capture the true age even when little information is available.</w:t>
      </w:r>
    </w:p>
    <w:p w14:paraId="14A5C2C3" w14:textId="09B5555D" w:rsidR="00144719" w:rsidRDefault="0086538F">
      <w:pPr>
        <w:pStyle w:val="Textoindependiente"/>
      </w:pPr>
      <w:r>
        <w:t xml:space="preserve">Figure </w:t>
      </w:r>
      <w:hyperlink w:anchor="fig:accpre">
        <w:r>
          <w:rPr>
            <w:rStyle w:val="Hipervnculo"/>
          </w:rPr>
          <w:t>5</w:t>
        </w:r>
      </w:hyperlink>
      <w:r>
        <w:t xml:space="preserve"> show</w:t>
      </w:r>
      <w:ins w:id="272" w:author="Reviewer" w:date="2021-06-27T19:05:00Z">
        <w:r w:rsidR="00330EEA">
          <w:t>s</w:t>
        </w:r>
      </w:ins>
      <w:r>
        <w:t xml:space="preserve"> results similar to those presented by [@Blaauw2018]. The classical model (CI-CRS and R-CRS) at first appears to provide a </w:t>
      </w:r>
      <w:proofErr w:type="gramStart"/>
      <w:r>
        <w:t>similar results</w:t>
      </w:r>
      <w:proofErr w:type="gramEnd"/>
      <w:r>
        <w:t xml:space="preserve"> (similar biasses) to the Bayesian alternative (</w:t>
      </w:r>
      <w:r>
        <w:rPr>
          <w:i/>
          <w:iCs/>
        </w:rPr>
        <w:t>Plum</w:t>
      </w:r>
      <w:r>
        <w:t xml:space="preserve">), but at higher estimated precision, if we only consider </w:t>
      </w:r>
      <w:del w:id="273" w:author="Reviewer" w:date="2021-06-27T19:05:00Z">
        <w:r w:rsidDel="000A60B5">
          <w:delText xml:space="preserve">at </w:delText>
        </w:r>
      </w:del>
      <w:r>
        <w:t xml:space="preserve">the length of the 95% interval. It is important to note that the CI-CRS and R-CRS models’ bias improves </w:t>
      </w:r>
      <w:commentRangeStart w:id="274"/>
      <w:r>
        <w:t xml:space="preserve">as more information is available. </w:t>
      </w:r>
      <w:commentRangeEnd w:id="274"/>
      <w:r w:rsidR="000A60B5">
        <w:rPr>
          <w:rStyle w:val="Refdecomentario"/>
        </w:rPr>
        <w:commentReference w:id="274"/>
      </w:r>
      <w:r>
        <w:t xml:space="preserve">However, if we do not consider </w:t>
      </w:r>
      <w:del w:id="275" w:author="Reviewer" w:date="2021-06-27T19:06:00Z">
        <w:r w:rsidDel="000A60B5">
          <w:delText xml:space="preserve">both </w:delText>
        </w:r>
      </w:del>
      <w:r>
        <w:t xml:space="preserve">the effects of both the bias and length of the interval together, the results are not favourable to the CI-CRS. To have a more realistic representation of how the models capture the true age-depth models relationship, we should observe the coverage. This variable shows the degree to which the average models contain the truth within their uncertainty intervals (normalized to one standard deviation). Any model with a coverage larger than two (two standard deviations) is incapable of capturing the true ages within its uncertainty intervals. This means that, while the CI-CRS and R-CRS estimates smaller uncertainties and its ages improve </w:t>
      </w:r>
      <w:commentRangeStart w:id="276"/>
      <w:r>
        <w:t xml:space="preserve">as more data </w:t>
      </w:r>
      <w:commentRangeEnd w:id="276"/>
      <w:r w:rsidR="000652E7">
        <w:rPr>
          <w:rStyle w:val="Refdecomentario"/>
        </w:rPr>
        <w:commentReference w:id="276"/>
      </w:r>
      <w:r>
        <w:t>is available, it does so at the cost of its accuracy and the improvements are not sufficient to capture the true age. It also appears that the length of the 95% interval and bias are not affected by how much information is provided to the CRS model.</w:t>
      </w:r>
    </w:p>
    <w:p w14:paraId="362D7A79" w14:textId="77777777" w:rsidR="00144719" w:rsidRDefault="0086538F">
      <w:pPr>
        <w:pStyle w:val="Textoindependiente"/>
      </w:pPr>
      <w:r>
        <w:t xml:space="preserve">On the other hand, </w:t>
      </w:r>
      <w:r>
        <w:rPr>
          <w:i/>
          <w:iCs/>
        </w:rPr>
        <w:t>Plum</w:t>
      </w:r>
      <w:r>
        <w:t xml:space="preserve"> seems to provide increasingly accurate results as more information is added to the model. This again coincides with the results outlined by [@Blaauw2018]. When we observe the regular bias (not normalized), we find that </w:t>
      </w:r>
      <w:r>
        <w:rPr>
          <w:i/>
          <w:iCs/>
        </w:rPr>
        <w:t>Plum</w:t>
      </w:r>
      <w:r>
        <w:t xml:space="preserve"> provides a smaller bias in comparison to the CI-CRS and R-CRS models; this, in combination with slightly larger (more realistic) modelled uncertainties, results in more consistently accurate age-depth models that are capable of capturing the true values within their uncertainty intervals. This result supports the claim that </w:t>
      </w:r>
      <w:r>
        <w:rPr>
          <w:i/>
          <w:iCs/>
        </w:rPr>
        <w:t>Plum</w:t>
      </w:r>
      <w:r>
        <w:t xml:space="preserve"> provides more realistic uncertainties compared those obtained by the CI-CRS and R-CRS. Another important statistic to take into account is that 87.86% (4686/5333) of </w:t>
      </w:r>
      <w:r>
        <w:rPr>
          <w:i/>
          <w:iCs/>
        </w:rPr>
        <w:t>Plum</w:t>
      </w:r>
      <w:r>
        <w:t xml:space="preserve">’s runs remain within the 2 standard deviations, opposed to 7.48% (399/5333) for the CI-CRS models. Furthermore, only 0.54% (29/5333) of the CI-CRS models runs remain under the 1 standard deviation, which is the most commonly reported interval when reporting CI-CRS results, with R-CRS providing very similar results. We can also observe a clear structure in the way that </w:t>
      </w:r>
      <w:r>
        <w:rPr>
          <w:i/>
          <w:iCs/>
        </w:rPr>
        <w:t>Plum</w:t>
      </w:r>
      <w:r>
        <w:t xml:space="preserve"> increases its accuracy and precision to obtain a better chronology as more information is available, whereas the CI-CRS and R-CRS model does not appears to improve its ability to capture the true value from additional data, i.e it does not improve its coverage as more data is available. Since we obtained very similar results from both the CI-CRS and R-CRS, the discussion will now focus on the CRS in general taking the CI-CRS as its base for the following calculations.</w:t>
      </w:r>
    </w:p>
    <w:p w14:paraId="09C04050" w14:textId="77777777" w:rsidR="00144719" w:rsidRDefault="0086538F">
      <w:pPr>
        <w:pStyle w:val="Textoindependiente"/>
      </w:pPr>
      <w:r>
        <w:lastRenderedPageBreak/>
        <w:t>These results are valid for the overall chronology (the mean bias, interval and coverage of the overall chronology). In order to evaluate whether certain models are better predicting ages at certain section of the sediment cores, we have to look at the coverage of every depth.</w:t>
      </w:r>
    </w:p>
    <w:p w14:paraId="2F6FF410" w14:textId="77777777" w:rsidR="00144719" w:rsidRDefault="0086538F">
      <w:pPr>
        <w:pStyle w:val="CaptionedFigure"/>
      </w:pPr>
      <w:bookmarkStart w:id="277" w:name="fig:depths"/>
      <w:r>
        <w:rPr>
          <w:noProof/>
        </w:rPr>
        <w:drawing>
          <wp:inline distT="0" distB="0" distL="0" distR="0" wp14:anchorId="2F023B3A" wp14:editId="03A6E8E8">
            <wp:extent cx="5334000" cy="4000500"/>
            <wp:effectExtent l="0" t="0" r="0" b="0"/>
            <wp:docPr id="6" name="Picture" descr="Figure 6: coverage of every sampling sample at every depth for the three simulated scenarios - CI-CRS age estimates at samples depths and Plum’s age estimates at 1 cm intervals. Dots go from lowest information percentage samples (few dated depths; red) to high percentage samples (nearly completely dated cores; purple). The CI-CRS’s normalized bias shows no learning pattern at any particular depth regardless of the available information. This means that the model can provide a reasonable chronology with low levels of information or a very inaccurate age estimate with high levels of information at any given depth resulting in a distrustful age-depth model. On the other hand, Plum demonstrates a systematic improvement in its age estimates as more data is available. This results assures that a Bayesian approach would consistently provide more reliable results. "/>
            <wp:cNvGraphicFramePr/>
            <a:graphic xmlns:a="http://schemas.openxmlformats.org/drawingml/2006/main">
              <a:graphicData uri="http://schemas.openxmlformats.org/drawingml/2006/picture">
                <pic:pic xmlns:pic="http://schemas.openxmlformats.org/drawingml/2006/picture">
                  <pic:nvPicPr>
                    <pic:cNvPr id="0" name="Picture" descr="depthsnew.pdf"/>
                    <pic:cNvPicPr>
                      <a:picLocks noChangeAspect="1" noChangeArrowheads="1"/>
                    </pic:cNvPicPr>
                  </pic:nvPicPr>
                  <pic:blipFill>
                    <a:blip r:embed="rId16"/>
                    <a:stretch>
                      <a:fillRect/>
                    </a:stretch>
                  </pic:blipFill>
                  <pic:spPr bwMode="auto">
                    <a:xfrm>
                      <a:off x="0" y="0"/>
                      <a:ext cx="5334000" cy="4000500"/>
                    </a:xfrm>
                    <a:prstGeom prst="rect">
                      <a:avLst/>
                    </a:prstGeom>
                    <a:noFill/>
                    <a:ln w="9525">
                      <a:noFill/>
                      <a:headEnd/>
                      <a:tailEnd/>
                    </a:ln>
                  </pic:spPr>
                </pic:pic>
              </a:graphicData>
            </a:graphic>
          </wp:inline>
        </w:drawing>
      </w:r>
      <w:bookmarkEnd w:id="277"/>
    </w:p>
    <w:p w14:paraId="74F2C9B9" w14:textId="77777777" w:rsidR="00144719" w:rsidRDefault="0086538F">
      <w:pPr>
        <w:pStyle w:val="ImageCaption"/>
      </w:pPr>
      <w:r>
        <w:t xml:space="preserve">Figure 6: coverage of every sampling sample at every depth for the three simulated scenarios - CI-CRS age estimates at samples depths and </w:t>
      </w:r>
      <w:r>
        <w:rPr>
          <w:iCs/>
        </w:rPr>
        <w:t>Plum</w:t>
      </w:r>
      <w:r>
        <w:t xml:space="preserve">’s age estimates at 1 cm intervals. Dots go from lowest information percentage samples (few dated depths; red) to high percentage samples (nearly completely dated cores; purple). The CI-CRS’s normalized bias shows no learning pattern at any particular depth regardless of the available information. This means that the model can provide a reasonable chronology with low levels of information or a very inaccurate age estimate with high levels of information at any given depth resulting in a distrustful age-depth model. On the other hand, </w:t>
      </w:r>
      <w:r>
        <w:rPr>
          <w:iCs/>
        </w:rPr>
        <w:t>Plum</w:t>
      </w:r>
      <w:r>
        <w:t xml:space="preserve"> demonstrates a systematic improvement in its age estimates as more data is available. This results assures that a Bayesian approach would consistently provide more reliable results. </w:t>
      </w:r>
    </w:p>
    <w:p w14:paraId="2131BC17" w14:textId="77777777" w:rsidR="00144719" w:rsidRDefault="0086538F">
      <w:pPr>
        <w:pStyle w:val="Textoindependiente"/>
      </w:pPr>
      <w:r>
        <w:t xml:space="preserve">Figure </w:t>
      </w:r>
      <w:hyperlink w:anchor="fig:depths">
        <w:r>
          <w:rPr>
            <w:rStyle w:val="Hipervnculo"/>
          </w:rPr>
          <w:t>6</w:t>
        </w:r>
      </w:hyperlink>
      <w:r>
        <w:t xml:space="preserve"> shows the coverage of every simulation according to depth for both models. </w:t>
      </w:r>
      <w:r>
        <w:rPr>
          <w:i/>
          <w:iCs/>
        </w:rPr>
        <w:t>Plum</w:t>
      </w:r>
      <w:r>
        <w:t xml:space="preserve"> shows a clear learning structure which depends on the information available to the model. The information percentage appears to be irrelevant to the coverage of the CI-CRS model, contrary to the results obtained by </w:t>
      </w:r>
      <w:r>
        <w:rPr>
          <w:i/>
          <w:iCs/>
        </w:rPr>
        <w:t>Plum</w:t>
      </w:r>
      <w:r>
        <w:t>. It is important to note that the inaccuracies of the CI-CRS model are not exclusive to any particular sections of the chronology; this is most likely driven by the small uncertainties estimated by the CI-</w:t>
      </w:r>
      <w:r>
        <w:lastRenderedPageBreak/>
        <w:t xml:space="preserve">CRS model.See below for a discussion of how </w:t>
      </w:r>
      <w:r>
        <w:rPr>
          <w:i/>
          <w:iCs/>
        </w:rPr>
        <w:t>Plum</w:t>
      </w:r>
      <w:r>
        <w:t xml:space="preserve"> behaved in sedimentation simulation 2.</w:t>
      </w:r>
    </w:p>
    <w:p w14:paraId="0C0977D4" w14:textId="77777777" w:rsidR="00144719" w:rsidRDefault="0086538F">
      <w:pPr>
        <w:pStyle w:val="Ttulo1"/>
      </w:pPr>
      <w:bookmarkStart w:id="278" w:name="discussion-and-conclusions"/>
      <w:bookmarkEnd w:id="250"/>
      <w:r>
        <w:t>Discussion and Conclusions</w:t>
      </w:r>
    </w:p>
    <w:p w14:paraId="6246BFB4" w14:textId="77777777" w:rsidR="00144719" w:rsidRDefault="0086538F">
      <w:pPr>
        <w:pStyle w:val="FirstParagraph"/>
      </w:pPr>
      <w:r>
        <w:t xml:space="preserve">This research focuses on exploring the uncertainty and precision of the most commonly used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dating methods (</w:t>
      </w:r>
      <w:commentRangeStart w:id="279"/>
      <w:r>
        <w:t xml:space="preserve">CRS and </w:t>
      </w:r>
      <w:r>
        <w:rPr>
          <w:i/>
          <w:iCs/>
        </w:rPr>
        <w:t>Plum</w:t>
      </w:r>
      <w:commentRangeEnd w:id="279"/>
      <w:r w:rsidR="000652E7">
        <w:rPr>
          <w:rStyle w:val="Refdecomentario"/>
        </w:rPr>
        <w:commentReference w:id="279"/>
      </w:r>
      <w:r>
        <w:t>). By using different scenarios, three different simulations were created. These simulations were then sub-sampled at different percentages of information in order to observe the effects that different sample sizes have on the resulting chronology. This experiment provided an objective comparison of the accuracy and precision of both methods.</w:t>
      </w:r>
    </w:p>
    <w:p w14:paraId="4F35455D" w14:textId="77777777" w:rsidR="00144719" w:rsidRDefault="0086538F">
      <w:pPr>
        <w:pStyle w:val="Textoindependiente"/>
      </w:pPr>
      <w:r>
        <w:t>The experiment was measured in two different levels. For the first level, the overall accuracy and precision of the method were evaluated. The mean of the bias, length of the 95% confidence and credible intervals, as well as the coverage were measured. The second level focused on the ability of each model to capture the true value in their credible/confidence interval, and the coverage of every scenario per depth was calculated. These two comparisons provided a good picture of the difference in precision and accuracy between these methods.</w:t>
      </w:r>
    </w:p>
    <w:p w14:paraId="49B2ECFB" w14:textId="7368437D" w:rsidR="00144719" w:rsidRDefault="0086538F">
      <w:pPr>
        <w:pStyle w:val="Textoindependiente"/>
      </w:pPr>
      <w:r>
        <w:t xml:space="preserve">From the overall accuracy (see Figure </w:t>
      </w:r>
      <w:hyperlink w:anchor="fig:accpre">
        <w:r>
          <w:rPr>
            <w:rStyle w:val="Hipervnculo"/>
          </w:rPr>
          <w:t>5</w:t>
        </w:r>
      </w:hyperlink>
      <w:r>
        <w:t xml:space="preserve">) it is clear that both the CRS model and </w:t>
      </w:r>
      <w:r>
        <w:rPr>
          <w:i/>
          <w:iCs/>
        </w:rPr>
        <w:t>Plum</w:t>
      </w:r>
      <w:r>
        <w:t xml:space="preserve"> reduce their bias as more data becomes available, with the Bayesian method providing, on average, a smaller bias regardless of the sample size. On the subject of precision, the Bayesian method is providing much larger uncertainties when small sample sizes are used. It is only with 60%, or more, of the information that the length of the intervals becomes comparable. </w:t>
      </w:r>
      <w:commentRangeStart w:id="280"/>
      <w:r>
        <w:t xml:space="preserve">This is a consequence of the linear interpolation, between data points, used by the CRS method, </w:t>
      </w:r>
      <w:commentRangeEnd w:id="280"/>
      <w:r w:rsidR="00375A49">
        <w:rPr>
          <w:rStyle w:val="Refdecomentario"/>
        </w:rPr>
        <w:commentReference w:id="280"/>
      </w:r>
      <w:r>
        <w:t>in contrast</w:t>
      </w:r>
      <w:del w:id="281" w:author="Reviewer" w:date="2021-06-27T19:11:00Z">
        <w:r w:rsidDel="00375A49">
          <w:delText>e</w:delText>
        </w:r>
      </w:del>
      <w:r>
        <w:t xml:space="preserve"> to the Bayesian approach (</w:t>
      </w:r>
      <w:r>
        <w:rPr>
          <w:i/>
          <w:iCs/>
        </w:rPr>
        <w:t>Plum</w:t>
      </w:r>
      <w:r>
        <w:t xml:space="preserve">) using a proper statistical inference. As has been previously discussed by [@Aquino2020], the larger uncertainties provided by </w:t>
      </w:r>
      <w:r>
        <w:rPr>
          <w:i/>
          <w:iCs/>
        </w:rPr>
        <w:t>Plum</w:t>
      </w:r>
      <w:r>
        <w:t xml:space="preserve"> are more realistic, and this experiment confirms the latter. Further evidence that these uncertainties are more sensible is that the length of the credible intervals becomes smaller as more data becomes available. On the other hand, the length of the confidence intervals provided by the classical model (CRS) remain almost constant at any sample size. Lastly, the coverage, which shows the capability of the model to capture the true values within their intervals, shows that the classical model (CRS) on average is incapable of capturing the true values within its 95% confidence interval. These results are especially worrisome considering that the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dating community rarely report 95% confidence intervals and instead tend to use only 65% confidence intervals (one standard deviation intervals). On the other hand, </w:t>
      </w:r>
      <w:r>
        <w:rPr>
          <w:i/>
          <w:iCs/>
        </w:rPr>
        <w:t>Plum</w:t>
      </w:r>
      <w:r>
        <w:t xml:space="preserve">’s coverages always remain </w:t>
      </w:r>
      <m:oMath>
        <m:r>
          <m:rPr>
            <m:sty m:val="p"/>
          </m:rPr>
          <w:rPr>
            <w:rFonts w:ascii="Cambria Math" w:hAnsi="Cambria Math"/>
          </w:rPr>
          <m:t>≤</m:t>
        </m:r>
        <m:r>
          <w:rPr>
            <w:rFonts w:ascii="Cambria Math" w:hAnsi="Cambria Math"/>
          </w:rPr>
          <m:t>2</m:t>
        </m:r>
      </m:oMath>
      <w:r>
        <w:t xml:space="preserve">, therefore guaranteeing that on average the true value is capture within its 95% credible intervals, even with small sample sizes. </w:t>
      </w:r>
      <w:r>
        <w:rPr>
          <w:i/>
          <w:iCs/>
        </w:rPr>
        <w:t>Plum</w:t>
      </w:r>
      <w:r>
        <w:t>’s coverages are constantly improving and reaching stability with 50%, or more, of information percentage. These experiments show that the Bayesian method, on average, provides more reliable results.</w:t>
      </w:r>
    </w:p>
    <w:p w14:paraId="703A3E1C" w14:textId="77777777" w:rsidR="00144719" w:rsidRDefault="0086538F">
      <w:pPr>
        <w:pStyle w:val="Textoindependiente"/>
      </w:pPr>
      <w:r>
        <w:lastRenderedPageBreak/>
        <w:t xml:space="preserve">Because the coverage shows the capability of capturing the true value within its intervals, this variable can be used to conclude if any given method is better at estimating certain time period. Figure </w:t>
      </w:r>
      <w:hyperlink w:anchor="fig:depths">
        <w:r>
          <w:rPr>
            <w:rStyle w:val="Hipervnculo"/>
          </w:rPr>
          <w:t>6</w:t>
        </w:r>
      </w:hyperlink>
      <w:r>
        <w:t xml:space="preserve"> presents the performance of both the CRS model and </w:t>
      </w:r>
      <w:r>
        <w:rPr>
          <w:i/>
          <w:iCs/>
        </w:rPr>
        <w:t>Plum</w:t>
      </w:r>
      <w:r>
        <w:t xml:space="preserve"> for every simulated scenario. It appears that, the coverage of many of the CRS chronologies are </w:t>
      </w:r>
      <m:oMath>
        <m:r>
          <m:rPr>
            <m:sty m:val="p"/>
          </m:rPr>
          <w:rPr>
            <w:rFonts w:ascii="Cambria Math" w:hAnsi="Cambria Math"/>
          </w:rPr>
          <m:t>&gt;</m:t>
        </m:r>
        <m:r>
          <w:rPr>
            <w:rFonts w:ascii="Cambria Math" w:hAnsi="Cambria Math"/>
          </w:rPr>
          <m:t>2</m:t>
        </m:r>
      </m:oMath>
      <w:r>
        <w:t xml:space="preserve"> throughout the whole chronology, meaning that the model does not have a period of time for which it is more precise. Moreover, the CRS does not exhibits a clear learning </w:t>
      </w:r>
      <w:r w:rsidRPr="001A420F">
        <w:t>pattern, where the coverage appears to be indifferent to the amount of information available</w:t>
      </w:r>
      <w:r w:rsidRPr="001A420F">
        <w:rPr>
          <w:rPrChange w:id="282" w:author="Reviewer" w:date="2021-06-27T19:23:00Z">
            <w:rPr/>
          </w:rPrChange>
        </w:rPr>
        <w:t>. It</w:t>
      </w:r>
      <w:r>
        <w:t xml:space="preserve"> appears that even high levels of information percentage provide coverages </w:t>
      </w:r>
      <m:oMath>
        <m:r>
          <m:rPr>
            <m:sty m:val="p"/>
          </m:rPr>
          <w:rPr>
            <w:rFonts w:ascii="Cambria Math" w:hAnsi="Cambria Math"/>
          </w:rPr>
          <m:t>&gt;</m:t>
        </m:r>
        <m:r>
          <w:rPr>
            <w:rFonts w:ascii="Cambria Math" w:hAnsi="Cambria Math"/>
          </w:rPr>
          <m:t>2</m:t>
        </m:r>
      </m:oMath>
      <w:r>
        <w:t xml:space="preserve">, in some cases closer to 4 for scenarios 2 and 3. </w:t>
      </w:r>
      <w:r>
        <w:rPr>
          <w:i/>
          <w:iCs/>
        </w:rPr>
        <w:t>Plum</w:t>
      </w:r>
      <w:r>
        <w:t xml:space="preserve"> on the other hand, shows a structure where more data is reflected in improved models in scenarios 1 and 3. It is only at low levels of information where </w:t>
      </w:r>
      <w:r>
        <w:rPr>
          <w:i/>
          <w:iCs/>
        </w:rPr>
        <w:t>Plum</w:t>
      </w:r>
      <w:r>
        <w:t xml:space="preserve">’s coverage is </w:t>
      </w:r>
      <m:oMath>
        <m:r>
          <m:rPr>
            <m:sty m:val="p"/>
          </m:rPr>
          <w:rPr>
            <w:rFonts w:ascii="Cambria Math" w:hAnsi="Cambria Math"/>
          </w:rPr>
          <m:t>&gt;</m:t>
        </m:r>
        <m:r>
          <w:rPr>
            <w:rFonts w:ascii="Cambria Math" w:hAnsi="Cambria Math"/>
          </w:rPr>
          <m:t>2</m:t>
        </m:r>
      </m:oMath>
      <w:r>
        <w:t xml:space="preserve">. Scenario 2, on the other hand, presents a case where </w:t>
      </w:r>
      <w:r>
        <w:rPr>
          <w:i/>
          <w:iCs/>
        </w:rPr>
        <w:t>Plum</w:t>
      </w:r>
      <w:r>
        <w:t xml:space="preserve"> is both incapable of capturing the true value, for depths deeper than 15 cm, and it appears that as more data becomes available the model provides worse results. This may be of concern if we do not recognized that this scenario is unrealistic as it presents an extreme change in the accumulation around 15 cm, which coincides with the depth at which the coverage becomes </w:t>
      </w:r>
      <m:oMath>
        <m:r>
          <m:rPr>
            <m:sty m:val="p"/>
          </m:rPr>
          <w:rPr>
            <w:rFonts w:ascii="Cambria Math" w:hAnsi="Cambria Math"/>
          </w:rPr>
          <m:t>&gt;</m:t>
        </m:r>
        <m:r>
          <w:rPr>
            <w:rFonts w:ascii="Cambria Math" w:hAnsi="Cambria Math"/>
          </w:rPr>
          <m:t>2</m:t>
        </m:r>
      </m:oMath>
      <w:r>
        <w:t>. It is also important to acknowledge that this experiment was performed using default settings. In a real-world scenario the user typically has some prior knowledge of the sedimentation process, about the site of interest, which could be incorporated as prior information to the model to improve the resulting chronology.</w:t>
      </w:r>
    </w:p>
    <w:p w14:paraId="056DABB7" w14:textId="77777777" w:rsidR="00144719" w:rsidRDefault="0086538F">
      <w:pPr>
        <w:pStyle w:val="Textoindependiente"/>
      </w:pPr>
      <w:r>
        <w:t xml:space="preserve">In conclusion, the use of the Bayesian age-depth models is preferred for the consistent construction of sediment chronologies, not only on radiocarbon-based chronologies as presented by [@Blaauw2018] but also in the more complex case of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as demonstrated by this research. While the classical approach provides reasonable results, regarding the bias, unfortunately the uncertainty quantification in these methods needs improvements as they do not rely on a proper statistical structure. In a real-world scenario, it is impossible to measure the true bias of a method and therefore a proper uncertainty quantification becomes extremely important. These results support the recommendations presented by [@Smith2001; @Barsanti2020] where the CRS method, or any dating methodology, should be validated using independent dating markers.</w:t>
      </w:r>
    </w:p>
    <w:p w14:paraId="5B61428D" w14:textId="667F0316" w:rsidR="00144719" w:rsidRDefault="0086538F">
      <w:pPr>
        <w:pStyle w:val="Textoindependiente"/>
      </w:pPr>
      <w:r>
        <w:t xml:space="preserve">Lastly, it is important to highlight the benefits of the Bayesian methods. From both [@Blaauw2018] and the present work, it is shown that Bayesian methods constantly improve as more data are added, the uncertainty associated to the method is realistic and coherent with the amount of information available. This leads to chronologies that are capable of capturing the true age in their credible intervals. The ability to capture the true value in the credible intervals becomes important when the problem is associated with decision making processes, as it provides a more realistic picture of the available knowledge of the process. Given that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dating is </w:t>
      </w:r>
      <w:del w:id="283" w:author="Reviewer" w:date="2021-06-27T19:24:00Z">
        <w:r w:rsidDel="00B059E5">
          <w:delText xml:space="preserve">now </w:delText>
        </w:r>
      </w:del>
      <w:bookmarkStart w:id="284" w:name="_GoBack"/>
      <w:bookmarkEnd w:id="284"/>
      <w:r>
        <w:t>widely-used in pollution, environmental and climate change studies, which potentially have a high impact on both policy making and public perception, realistic age estimates and uncertainties become extremely important.</w:t>
      </w:r>
    </w:p>
    <w:p w14:paraId="3D430878" w14:textId="77777777" w:rsidR="00144719" w:rsidRDefault="0086538F">
      <w:pPr>
        <w:pStyle w:val="Ttulo1"/>
      </w:pPr>
      <w:bookmarkStart w:id="285" w:name="acknowledgments"/>
      <w:bookmarkEnd w:id="278"/>
      <w:r>
        <w:lastRenderedPageBreak/>
        <w:t>Acknowledgments</w:t>
      </w:r>
    </w:p>
    <w:p w14:paraId="4FA8B6FD" w14:textId="77777777" w:rsidR="00144719" w:rsidRDefault="0086538F">
      <w:pPr>
        <w:pStyle w:val="FirstParagraph"/>
      </w:pPr>
      <w:r>
        <w:t>The authors are partially founded by CONACYT CB-2016-01-284451 and COVID19 312772 grants and a RDCOMM grant. The corresponding author is founded by CONACYT through the postdoctoral residence program with CVU 489201.</w:t>
      </w:r>
    </w:p>
    <w:p w14:paraId="1680E81F" w14:textId="77777777" w:rsidR="00144719" w:rsidRDefault="0086538F">
      <w:pPr>
        <w:pStyle w:val="Ttulo1"/>
      </w:pPr>
      <w:bookmarkStart w:id="286" w:name="sec:supp_mat"/>
      <w:bookmarkEnd w:id="285"/>
      <w:r>
        <w:t>Supplementary Material</w:t>
      </w:r>
    </w:p>
    <w:p w14:paraId="6A55A96D" w14:textId="77777777" w:rsidR="00144719" w:rsidRDefault="0086538F">
      <w:pPr>
        <w:pStyle w:val="FirstParagraph"/>
      </w:pPr>
      <w:r>
        <w:t xml:space="preserve">Data for each simulation and code used are hosted at: </w:t>
      </w:r>
      <w:hyperlink r:id="rId17">
        <w:r>
          <w:rPr>
            <w:rStyle w:val="Hipervnculo"/>
          </w:rPr>
          <w:t>https://github.com/maquinolopez/Paper_Simulations</w:t>
        </w:r>
      </w:hyperlink>
    </w:p>
    <w:p w14:paraId="7351B554" w14:textId="77777777" w:rsidR="00144719" w:rsidRDefault="0086538F">
      <w:pPr>
        <w:pStyle w:val="Ttulo1"/>
      </w:pPr>
      <w:bookmarkStart w:id="287" w:name="appendix-a"/>
      <w:bookmarkEnd w:id="286"/>
      <w:r>
        <w:t>Appendix A</w:t>
      </w:r>
    </w:p>
    <w:p w14:paraId="20A64596" w14:textId="77777777" w:rsidR="00144719" w:rsidRDefault="0086538F">
      <w:pPr>
        <w:pStyle w:val="FirstParagraph"/>
      </w:pPr>
      <w:r>
        <w:t xml:space="preserve">Bias, length of 95% confidence intervals (credible intervals for </w:t>
      </w:r>
      <w:r>
        <w:rPr>
          <w:i/>
          <w:iCs/>
        </w:rPr>
        <w:t>Plum</w:t>
      </w:r>
      <w:r>
        <w:t xml:space="preserve">) and coverage of the CIC and CF:CS models are shown in Figure </w:t>
      </w:r>
      <w:hyperlink w:anchor="fig:CIC-CFCS">
        <w:r>
          <w:rPr>
            <w:rStyle w:val="Hipervnculo"/>
          </w:rPr>
          <w:t>7</w:t>
        </w:r>
      </w:hyperlink>
      <w:r>
        <w:t>. As it can be observe and as expected the bias of the CIC model (which can be consider the simples model) is much bigger when compare to any other alternative and it does not decrease as more data is available. The confidence interval remains regarles of the information available, and coverage is almost always above two, which means that the uncertainties are not sufficient to capture the true age-depth model. On the other hand the CF:CS model does decrease its bias as more data is available and after 60% to 70% this decrease does not seen improve. The length of the interval remains the same regarles of the information available and the coverage just like the CIC model is almost always above 2 meaning that the uncertainties are not sufficient.</w:t>
      </w:r>
    </w:p>
    <w:p w14:paraId="25C85EE4" w14:textId="77777777" w:rsidR="00144719" w:rsidRDefault="0086538F">
      <w:pPr>
        <w:pStyle w:val="Textoindependiente"/>
      </w:pPr>
      <w:r>
        <w:t>These results are consistent with the discussion in the paper as classical model appear to not improve as more data is available. Its bias does decrease as more data is available (in the case of the CF:CS model) but its uncertainty is underestimated which in turn does not allow the method to have a reasonable coverage.</w:t>
      </w:r>
    </w:p>
    <w:p w14:paraId="12ED0AAD" w14:textId="77777777" w:rsidR="00144719" w:rsidRDefault="0086538F">
      <w:pPr>
        <w:pStyle w:val="CaptionedFigure"/>
      </w:pPr>
      <w:bookmarkStart w:id="288" w:name="fig:CIC-CFCS"/>
      <w:r>
        <w:rPr>
          <w:noProof/>
        </w:rPr>
        <w:lastRenderedPageBreak/>
        <w:drawing>
          <wp:inline distT="0" distB="0" distL="0" distR="0" wp14:anchorId="3541AEAD" wp14:editId="33D6E4A3">
            <wp:extent cx="4679999" cy="6239999"/>
            <wp:effectExtent l="0" t="0" r="0" b="0"/>
            <wp:docPr id="7" name="Picture" descr="Figure 7: Top panel A) shows the bias between the modelled and true age of the CF:CS (purple) and CIC (Orange). Middle panel B) shows the 95% confidence intervals (credible intervals for Plum). Bottom panel C) shows the coverage, presenting the distance between the modelled age and the true age normalized divided by the standard deviation. "/>
            <wp:cNvGraphicFramePr/>
            <a:graphic xmlns:a="http://schemas.openxmlformats.org/drawingml/2006/main">
              <a:graphicData uri="http://schemas.openxmlformats.org/drawingml/2006/picture">
                <pic:pic xmlns:pic="http://schemas.openxmlformats.org/drawingml/2006/picture">
                  <pic:nvPicPr>
                    <pic:cNvPr id="0" name="Picture" descr="AccPrec-appendix.pdf"/>
                    <pic:cNvPicPr>
                      <a:picLocks noChangeAspect="1" noChangeArrowheads="1"/>
                    </pic:cNvPicPr>
                  </pic:nvPicPr>
                  <pic:blipFill>
                    <a:blip r:embed="rId18"/>
                    <a:stretch>
                      <a:fillRect/>
                    </a:stretch>
                  </pic:blipFill>
                  <pic:spPr bwMode="auto">
                    <a:xfrm>
                      <a:off x="0" y="0"/>
                      <a:ext cx="4679999" cy="6239999"/>
                    </a:xfrm>
                    <a:prstGeom prst="rect">
                      <a:avLst/>
                    </a:prstGeom>
                    <a:noFill/>
                    <a:ln w="9525">
                      <a:noFill/>
                      <a:headEnd/>
                      <a:tailEnd/>
                    </a:ln>
                  </pic:spPr>
                </pic:pic>
              </a:graphicData>
            </a:graphic>
          </wp:inline>
        </w:drawing>
      </w:r>
      <w:bookmarkEnd w:id="288"/>
    </w:p>
    <w:p w14:paraId="2ABF4B04" w14:textId="77777777" w:rsidR="00144719" w:rsidRDefault="0086538F">
      <w:pPr>
        <w:pStyle w:val="ImageCaption"/>
      </w:pPr>
      <w:r>
        <w:t xml:space="preserve">Figure 7: Top panel A) shows the bias between the modelled and true age of the CF:CS (purple) and CIC (Orange). Middle panel B) shows the 95% confidence intervals (credible intervals for </w:t>
      </w:r>
      <w:r>
        <w:rPr>
          <w:iCs/>
        </w:rPr>
        <w:t>Plum</w:t>
      </w:r>
      <w:r>
        <w:t xml:space="preserve">). Bottom panel C) shows the coverage, presenting the distance between the modelled age and the true age normalized divided by the standard deviation. </w:t>
      </w:r>
      <w:bookmarkEnd w:id="287"/>
    </w:p>
    <w:sectPr w:rsidR="00144719">
      <w:pgSz w:w="12240" w:h="15840"/>
      <w:pgMar w:top="1417" w:right="1701" w:bottom="1417" w:left="1701"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0" w:author="Reviewer" w:date="2021-06-27T15:16:00Z" w:initials="R">
    <w:p w14:paraId="1D57BCCF" w14:textId="7ED1358F" w:rsidR="00B129AD" w:rsidRPr="00B129AD" w:rsidRDefault="00B129AD">
      <w:pPr>
        <w:pStyle w:val="Textocomentario"/>
        <w:rPr>
          <w:lang w:val="es-MX"/>
        </w:rPr>
      </w:pPr>
      <w:r>
        <w:rPr>
          <w:rStyle w:val="Refdecomentario"/>
        </w:rPr>
        <w:annotationRef/>
      </w:r>
      <w:r w:rsidRPr="00B129AD">
        <w:rPr>
          <w:lang w:val="es-MX"/>
        </w:rPr>
        <w:t>In</w:t>
      </w:r>
      <w:r>
        <w:rPr>
          <w:lang w:val="es-MX"/>
        </w:rPr>
        <w:t>tegrar con el párrafo que habla de “</w:t>
      </w:r>
      <w:proofErr w:type="spellStart"/>
      <w:r>
        <w:rPr>
          <w:lang w:val="es-MX"/>
        </w:rPr>
        <w:t>modifications</w:t>
      </w:r>
      <w:proofErr w:type="spellEnd"/>
      <w:r>
        <w:rPr>
          <w:lang w:val="es-MX"/>
        </w:rPr>
        <w:t>”</w:t>
      </w:r>
    </w:p>
  </w:comment>
  <w:comment w:id="89" w:author="Reviewer" w:date="2021-06-26T19:47:00Z" w:initials="R">
    <w:p w14:paraId="73341C28" w14:textId="77777777" w:rsidR="004C2A79" w:rsidRPr="00B129AD" w:rsidRDefault="004C2A79">
      <w:pPr>
        <w:pStyle w:val="Textocomentario"/>
        <w:rPr>
          <w:lang w:val="es-MX"/>
        </w:rPr>
      </w:pPr>
      <w:r>
        <w:rPr>
          <w:rStyle w:val="Refdecomentario"/>
        </w:rPr>
        <w:annotationRef/>
      </w:r>
      <w:proofErr w:type="gramStart"/>
      <w:r w:rsidRPr="00B129AD">
        <w:rPr>
          <w:lang w:val="es-MX"/>
        </w:rPr>
        <w:t>Qué quiere decir esto?</w:t>
      </w:r>
      <w:proofErr w:type="gramEnd"/>
    </w:p>
  </w:comment>
  <w:comment w:id="90" w:author="Reviewer" w:date="2021-06-26T19:50:00Z" w:initials="R">
    <w:p w14:paraId="637BBA65" w14:textId="4AF398EC" w:rsidR="00335E0D" w:rsidRPr="00B129AD" w:rsidRDefault="00335E0D">
      <w:pPr>
        <w:pStyle w:val="Textocomentario"/>
        <w:rPr>
          <w:lang w:val="es-MX"/>
        </w:rPr>
      </w:pPr>
      <w:r>
        <w:rPr>
          <w:rStyle w:val="Refdecomentario"/>
        </w:rPr>
        <w:annotationRef/>
      </w:r>
      <w:r w:rsidRPr="00B129AD">
        <w:rPr>
          <w:lang w:val="es-MX"/>
        </w:rPr>
        <w:t>Ya está dicho antes.</w:t>
      </w:r>
    </w:p>
  </w:comment>
  <w:comment w:id="92" w:author="Reviewer" w:date="2021-06-26T19:51:00Z" w:initials="R">
    <w:p w14:paraId="6D8D536D" w14:textId="3C99AE77" w:rsidR="00335E0D" w:rsidRPr="00335E0D" w:rsidRDefault="00335E0D">
      <w:pPr>
        <w:pStyle w:val="Textocomentario"/>
        <w:rPr>
          <w:lang w:val="es-MX"/>
        </w:rPr>
      </w:pPr>
      <w:r>
        <w:rPr>
          <w:rStyle w:val="Refdecomentario"/>
        </w:rPr>
        <w:annotationRef/>
      </w:r>
      <w:r w:rsidRPr="00335E0D">
        <w:rPr>
          <w:lang w:val="es-MX"/>
        </w:rPr>
        <w:t xml:space="preserve">Recuerda que </w:t>
      </w:r>
      <w:proofErr w:type="spellStart"/>
      <w:r w:rsidRPr="00335E0D">
        <w:rPr>
          <w:lang w:val="es-MX"/>
        </w:rPr>
        <w:t>excess</w:t>
      </w:r>
      <w:proofErr w:type="spellEnd"/>
      <w:r w:rsidRPr="00335E0D">
        <w:rPr>
          <w:lang w:val="es-MX"/>
        </w:rPr>
        <w:t xml:space="preserve"> 210Pb se p</w:t>
      </w:r>
      <w:r>
        <w:rPr>
          <w:lang w:val="es-MX"/>
        </w:rPr>
        <w:t>uede formar en la columna de agua, si el sistema es muy profundo.</w:t>
      </w:r>
    </w:p>
  </w:comment>
  <w:comment w:id="116" w:author="Reviewer" w:date="2021-06-26T20:06:00Z" w:initials="R">
    <w:p w14:paraId="2176E556" w14:textId="52ABE783" w:rsidR="00031868" w:rsidRPr="00031868" w:rsidRDefault="00031868">
      <w:pPr>
        <w:pStyle w:val="Textocomentario"/>
        <w:rPr>
          <w:lang w:val="es-MX"/>
        </w:rPr>
      </w:pPr>
      <w:r>
        <w:rPr>
          <w:rStyle w:val="Refdecomentario"/>
        </w:rPr>
        <w:annotationRef/>
      </w:r>
      <w:r w:rsidRPr="008A2453">
        <w:rPr>
          <w:lang w:val="es-MX"/>
        </w:rPr>
        <w:t>Creo que</w:t>
      </w:r>
      <w:r>
        <w:rPr>
          <w:lang w:val="es-MX"/>
        </w:rPr>
        <w:t xml:space="preserve"> a estos valores</w:t>
      </w:r>
      <w:r w:rsidRPr="008A2453">
        <w:rPr>
          <w:lang w:val="es-MX"/>
        </w:rPr>
        <w:t xml:space="preserve"> le falta un </w:t>
      </w:r>
      <w:r>
        <w:rPr>
          <w:lang w:val="es-MX"/>
        </w:rPr>
        <w:t xml:space="preserve">decimal más </w:t>
      </w:r>
      <w:r w:rsidRPr="008A2453">
        <w:rPr>
          <mc:AlternateContent>
            <mc:Choice Requires="w16se"/>
            <mc:Fallback>
              <w:rFonts w:ascii="Segoe UI Emoji" w:eastAsia="Segoe UI Emoji" w:hAnsi="Segoe UI Emoji" w:cs="Segoe UI Emoji"/>
            </mc:Fallback>
          </mc:AlternateContent>
          <w:lang w:val="es-MX"/>
        </w:rPr>
        <mc:AlternateContent>
          <mc:Choice Requires="w16se">
            <w16se:symEx w16se:font="Segoe UI Emoji" w16se:char="1F60A"/>
          </mc:Choice>
          <mc:Fallback>
            <w:t>😊</w:t>
          </mc:Fallback>
        </mc:AlternateContent>
      </w:r>
    </w:p>
  </w:comment>
  <w:comment w:id="189" w:author="Reviewer" w:date="2021-06-26T21:13:00Z" w:initials="R">
    <w:p w14:paraId="544768EF" w14:textId="38515189" w:rsidR="008B0163" w:rsidRPr="008B0163" w:rsidRDefault="008B0163">
      <w:pPr>
        <w:pStyle w:val="Textocomentario"/>
        <w:rPr>
          <w:lang w:val="es-MX"/>
        </w:rPr>
      </w:pPr>
      <w:r>
        <w:rPr>
          <w:rStyle w:val="Refdecomentario"/>
        </w:rPr>
        <w:annotationRef/>
      </w:r>
      <w:r w:rsidRPr="008B0163">
        <w:rPr>
          <w:lang w:val="es-MX"/>
        </w:rPr>
        <w:t>Me parece raro… pero no p</w:t>
      </w:r>
      <w:r>
        <w:rPr>
          <w:lang w:val="es-MX"/>
        </w:rPr>
        <w:t xml:space="preserve">uedo ver la figura 1 </w:t>
      </w:r>
      <w:r w:rsidRPr="008B0163">
        <w:rPr>
          <mc:AlternateContent>
            <mc:Choice Requires="w16se"/>
            <mc:Fallback>
              <w:rFonts w:ascii="Segoe UI Emoji" w:eastAsia="Segoe UI Emoji" w:hAnsi="Segoe UI Emoji" w:cs="Segoe UI Emoji"/>
            </mc:Fallback>
          </mc:AlternateContent>
          <w:lang w:val="es-MX"/>
        </w:rPr>
        <mc:AlternateContent>
          <mc:Choice Requires="w16se">
            <w16se:symEx w16se:font="Segoe UI Emoji" w16se:char="2639"/>
          </mc:Choice>
          <mc:Fallback>
            <w:t>☹</w:t>
          </mc:Fallback>
        </mc:AlternateContent>
      </w:r>
    </w:p>
  </w:comment>
  <w:comment w:id="199" w:author="Reviewer" w:date="2021-06-26T21:14:00Z" w:initials="R">
    <w:p w14:paraId="6B5962CB" w14:textId="46E3B977" w:rsidR="008B0163" w:rsidRDefault="008B0163">
      <w:pPr>
        <w:pStyle w:val="Textocomentario"/>
      </w:pPr>
      <w:r>
        <w:rPr>
          <w:rStyle w:val="Refdecomentario"/>
        </w:rPr>
        <w:annotationRef/>
      </w:r>
      <w:proofErr w:type="spellStart"/>
      <w:r>
        <w:t>Ya</w:t>
      </w:r>
      <w:proofErr w:type="spellEnd"/>
      <w:r>
        <w:t xml:space="preserve"> se </w:t>
      </w:r>
      <w:proofErr w:type="spellStart"/>
      <w:r>
        <w:t>dijo</w:t>
      </w:r>
      <w:proofErr w:type="spellEnd"/>
      <w:r>
        <w:t xml:space="preserve"> antes</w:t>
      </w:r>
    </w:p>
  </w:comment>
  <w:comment w:id="219" w:author="Reviewer" w:date="2021-06-26T21:18:00Z" w:initials="R">
    <w:p w14:paraId="3A3FC058" w14:textId="1BDE5F5D" w:rsidR="00BE6F1F" w:rsidRPr="00BE6F1F" w:rsidRDefault="00BE6F1F">
      <w:pPr>
        <w:pStyle w:val="Textocomentario"/>
        <w:rPr>
          <w:lang w:val="es-MX"/>
        </w:rPr>
      </w:pPr>
      <w:r>
        <w:rPr>
          <w:rStyle w:val="Refdecomentario"/>
        </w:rPr>
        <w:annotationRef/>
      </w:r>
      <w:r w:rsidR="00ED75E7">
        <w:rPr>
          <w:lang w:val="es-MX"/>
        </w:rPr>
        <w:t xml:space="preserve">Pareciera decir que el modelo CFCS tiene menos de </w:t>
      </w:r>
      <w:r>
        <w:rPr>
          <w:lang w:val="es-MX"/>
        </w:rPr>
        <w:t xml:space="preserve">18 citas </w:t>
      </w:r>
      <w:r w:rsidR="00ED75E7">
        <w:rPr>
          <w:lang w:val="es-MX"/>
        </w:rPr>
        <w:t>y</w:t>
      </w:r>
      <w:r>
        <w:rPr>
          <w:lang w:val="es-MX"/>
        </w:rPr>
        <w:t xml:space="preserve"> </w:t>
      </w:r>
      <w:r w:rsidR="007926B8">
        <w:rPr>
          <w:lang w:val="es-MX"/>
        </w:rPr>
        <w:t xml:space="preserve">NO es posible. </w:t>
      </w:r>
      <w:r w:rsidR="00D16F12">
        <w:rPr>
          <w:lang w:val="es-MX"/>
        </w:rPr>
        <w:t>Pienso que hay un problema en la forma en que se buscó la información.</w:t>
      </w:r>
    </w:p>
  </w:comment>
  <w:comment w:id="216" w:author="Reviewer" w:date="2021-06-27T09:55:00Z" w:initials="R">
    <w:p w14:paraId="5EF40499" w14:textId="7CB9FA62" w:rsidR="00747569" w:rsidRPr="00747569" w:rsidRDefault="00747569">
      <w:pPr>
        <w:pStyle w:val="Textocomentario"/>
        <w:rPr>
          <w:lang w:val="es-MX"/>
        </w:rPr>
      </w:pPr>
      <w:r>
        <w:rPr>
          <w:rStyle w:val="Refdecomentario"/>
        </w:rPr>
        <w:annotationRef/>
      </w:r>
      <w:r w:rsidRPr="00747569">
        <w:rPr>
          <w:lang w:val="es-MX"/>
        </w:rPr>
        <w:t>Pienso que e</w:t>
      </w:r>
      <w:r>
        <w:rPr>
          <w:lang w:val="es-MX"/>
        </w:rPr>
        <w:t>ste párrafo está fuera de lugar. Yo lo eliminaría.</w:t>
      </w:r>
    </w:p>
  </w:comment>
  <w:comment w:id="220" w:author="Reviewer" w:date="2021-06-27T09:57:00Z" w:initials="R">
    <w:p w14:paraId="05C76CE7" w14:textId="16DA10FC" w:rsidR="00747569" w:rsidRDefault="00747569">
      <w:pPr>
        <w:pStyle w:val="Textocomentario"/>
      </w:pPr>
      <w:r>
        <w:rPr>
          <w:rStyle w:val="Refdecomentario"/>
        </w:rPr>
        <w:annotationRef/>
      </w:r>
      <w:r>
        <w:t>Please indicate, how the a priori info on supported 210Pb, the flux of excess 210Pb and the sediment accumulation rate was obtained. These values must come from somewhere and should be indicated.</w:t>
      </w:r>
    </w:p>
  </w:comment>
  <w:comment w:id="222" w:author="Reviewer" w:date="2021-06-27T09:58:00Z" w:initials="R">
    <w:p w14:paraId="4BC9EDDE" w14:textId="6D2B0848" w:rsidR="00D76779" w:rsidRPr="00D76779" w:rsidRDefault="00D76779">
      <w:pPr>
        <w:pStyle w:val="Textocomentario"/>
        <w:rPr>
          <w:lang w:val="es-MX"/>
        </w:rPr>
      </w:pPr>
      <w:r>
        <w:rPr>
          <w:rStyle w:val="Refdecomentario"/>
        </w:rPr>
        <w:annotationRef/>
      </w:r>
      <w:r w:rsidRPr="00D76779">
        <w:rPr>
          <w:lang w:val="es-MX"/>
        </w:rPr>
        <w:t>Entiendo que son 2 formas diferentes d</w:t>
      </w:r>
      <w:r>
        <w:rPr>
          <w:lang w:val="es-MX"/>
        </w:rPr>
        <w:t xml:space="preserve">e hacer inferencias. </w:t>
      </w:r>
      <w:r w:rsidR="00B94ACD">
        <w:rPr>
          <w:lang w:val="es-MX"/>
        </w:rPr>
        <w:t xml:space="preserve">No es que CRS no provea una inferencia formal, es sólo que usa “estadística frecuentista o clásica” en contraste con </w:t>
      </w:r>
      <w:proofErr w:type="spellStart"/>
      <w:r w:rsidR="00B94ACD">
        <w:rPr>
          <w:lang w:val="es-MX"/>
        </w:rPr>
        <w:t>Plum</w:t>
      </w:r>
      <w:proofErr w:type="spellEnd"/>
      <w:r w:rsidR="00B94ACD">
        <w:rPr>
          <w:lang w:val="es-MX"/>
        </w:rPr>
        <w:t>, que usa estadística bayesiana. Creo que deberíamos ser más precisos</w:t>
      </w:r>
      <w:r w:rsidR="002F773B">
        <w:rPr>
          <w:lang w:val="es-MX"/>
        </w:rPr>
        <w:t>.</w:t>
      </w:r>
      <w:r w:rsidR="00B94ACD">
        <w:rPr>
          <w:lang w:val="es-MX"/>
        </w:rPr>
        <w:t xml:space="preserve"> </w:t>
      </w:r>
      <w:r w:rsidR="002F773B">
        <w:rPr>
          <w:lang w:val="es-MX"/>
        </w:rPr>
        <w:t xml:space="preserve">Para demostrar las ventajas de </w:t>
      </w:r>
      <w:proofErr w:type="spellStart"/>
      <w:r w:rsidR="002F773B">
        <w:rPr>
          <w:lang w:val="es-MX"/>
        </w:rPr>
        <w:t>Plum</w:t>
      </w:r>
      <w:proofErr w:type="spellEnd"/>
      <w:r w:rsidR="002F773B">
        <w:rPr>
          <w:lang w:val="es-MX"/>
        </w:rPr>
        <w:t xml:space="preserve">, no es necesario inducir </w:t>
      </w:r>
      <w:r w:rsidR="00A84628">
        <w:rPr>
          <w:lang w:val="es-MX"/>
        </w:rPr>
        <w:t xml:space="preserve">descalificaciones infundadas, sólo hay que </w:t>
      </w:r>
      <w:r w:rsidR="00D16F12">
        <w:rPr>
          <w:lang w:val="es-MX"/>
        </w:rPr>
        <w:t>describirlas estas ventajas correctamente.</w:t>
      </w:r>
    </w:p>
  </w:comment>
  <w:comment w:id="225" w:author="Reviewer" w:date="2021-06-27T15:14:00Z" w:initials="R">
    <w:p w14:paraId="7BA3F1F8" w14:textId="61A43959" w:rsidR="007A3E3C" w:rsidRPr="007A3E3C" w:rsidRDefault="007A3E3C">
      <w:pPr>
        <w:pStyle w:val="Textocomentario"/>
        <w:rPr>
          <w:lang w:val="es-MX"/>
        </w:rPr>
      </w:pPr>
      <w:r>
        <w:rPr>
          <w:rStyle w:val="Refdecomentario"/>
        </w:rPr>
        <w:annotationRef/>
      </w:r>
      <w:r w:rsidRPr="007A3E3C">
        <w:rPr>
          <w:lang w:val="es-MX"/>
        </w:rPr>
        <w:t>Integrar c</w:t>
      </w:r>
      <w:r>
        <w:rPr>
          <w:lang w:val="es-MX"/>
        </w:rPr>
        <w:t xml:space="preserve">on el párrafo </w:t>
      </w:r>
      <w:r w:rsidR="00770A2C">
        <w:rPr>
          <w:lang w:val="es-MX"/>
        </w:rPr>
        <w:t>que habla de “</w:t>
      </w:r>
      <w:proofErr w:type="spellStart"/>
      <w:r w:rsidR="00770A2C">
        <w:rPr>
          <w:lang w:val="es-MX"/>
        </w:rPr>
        <w:t>several</w:t>
      </w:r>
      <w:proofErr w:type="spellEnd"/>
      <w:r w:rsidR="00770A2C">
        <w:rPr>
          <w:lang w:val="es-MX"/>
        </w:rPr>
        <w:t xml:space="preserve"> </w:t>
      </w:r>
      <w:proofErr w:type="spellStart"/>
      <w:r w:rsidR="00770A2C">
        <w:rPr>
          <w:lang w:val="es-MX"/>
        </w:rPr>
        <w:t>revisions</w:t>
      </w:r>
      <w:proofErr w:type="spellEnd"/>
      <w:r w:rsidR="00770A2C">
        <w:rPr>
          <w:lang w:val="es-MX"/>
        </w:rPr>
        <w:t>”, porque suena repetitivo.</w:t>
      </w:r>
    </w:p>
  </w:comment>
  <w:comment w:id="229" w:author="Reviewer" w:date="2021-06-27T19:01:00Z" w:initials="R">
    <w:p w14:paraId="3F1568F3" w14:textId="48EBA631" w:rsidR="00AF792B" w:rsidRPr="00AF792B" w:rsidRDefault="00AF792B">
      <w:pPr>
        <w:pStyle w:val="Textocomentario"/>
        <w:rPr>
          <w:lang w:val="es-MX"/>
        </w:rPr>
      </w:pPr>
      <w:r>
        <w:rPr>
          <w:rStyle w:val="Refdecomentario"/>
        </w:rPr>
        <w:annotationRef/>
      </w:r>
      <w:proofErr w:type="gramStart"/>
      <w:r w:rsidRPr="00AF792B">
        <w:rPr>
          <w:lang w:val="es-MX"/>
        </w:rPr>
        <w:t>Cómo s</w:t>
      </w:r>
      <w:r>
        <w:rPr>
          <w:lang w:val="es-MX"/>
        </w:rPr>
        <w:t xml:space="preserve">e define la “true” </w:t>
      </w:r>
      <w:proofErr w:type="spellStart"/>
      <w:r>
        <w:rPr>
          <w:lang w:val="es-MX"/>
        </w:rPr>
        <w:t>age</w:t>
      </w:r>
      <w:proofErr w:type="spellEnd"/>
      <w:r>
        <w:rPr>
          <w:lang w:val="es-MX"/>
        </w:rPr>
        <w:t>?</w:t>
      </w:r>
      <w:proofErr w:type="gramEnd"/>
      <w:r>
        <w:rPr>
          <w:lang w:val="es-MX"/>
        </w:rPr>
        <w:t xml:space="preserve"> En realidad, ésa nunca la sabremos… pero se usa mucho esa expresión aquí. Creo que debería quedar definido.</w:t>
      </w:r>
    </w:p>
  </w:comment>
  <w:comment w:id="238" w:author="Reviewer" w:date="2021-06-27T15:13:00Z" w:initials="R">
    <w:p w14:paraId="2A40308D" w14:textId="6FE47D22" w:rsidR="005664C7" w:rsidRPr="007A3E3C" w:rsidRDefault="005664C7">
      <w:pPr>
        <w:pStyle w:val="Textocomentario"/>
        <w:rPr>
          <w:lang w:val="es-MX"/>
        </w:rPr>
      </w:pPr>
      <w:r>
        <w:rPr>
          <w:rStyle w:val="Refdecomentario"/>
        </w:rPr>
        <w:annotationRef/>
      </w:r>
      <w:proofErr w:type="gramStart"/>
      <w:r w:rsidRPr="007A3E3C">
        <w:rPr>
          <w:lang w:val="es-MX"/>
        </w:rPr>
        <w:t>Cuáles son estos?</w:t>
      </w:r>
      <w:proofErr w:type="gramEnd"/>
    </w:p>
  </w:comment>
  <w:comment w:id="239" w:author="Reviewer" w:date="2021-06-27T15:12:00Z" w:initials="R">
    <w:p w14:paraId="1034DB27" w14:textId="79D63871" w:rsidR="005664C7" w:rsidRPr="005664C7" w:rsidRDefault="005664C7">
      <w:pPr>
        <w:pStyle w:val="Textocomentario"/>
        <w:rPr>
          <w:lang w:val="es-MX"/>
        </w:rPr>
      </w:pPr>
      <w:r>
        <w:rPr>
          <w:rStyle w:val="Refdecomentario"/>
        </w:rPr>
        <w:annotationRef/>
      </w:r>
      <w:r w:rsidRPr="005664C7">
        <w:rPr>
          <w:lang w:val="es-MX"/>
        </w:rPr>
        <w:t>No s</w:t>
      </w:r>
      <w:r>
        <w:rPr>
          <w:lang w:val="es-MX"/>
        </w:rPr>
        <w:t>é</w:t>
      </w:r>
      <w:r w:rsidRPr="005664C7">
        <w:rPr>
          <w:lang w:val="es-MX"/>
        </w:rPr>
        <w:t xml:space="preserve"> si es un r</w:t>
      </w:r>
      <w:r>
        <w:rPr>
          <w:lang w:val="es-MX"/>
        </w:rPr>
        <w:t>esiduo, pero suena incompleto…</w:t>
      </w:r>
    </w:p>
  </w:comment>
  <w:comment w:id="240" w:author="Reviewer" w:date="2021-06-27T15:19:00Z" w:initials="R">
    <w:p w14:paraId="706DCB61" w14:textId="289F2F5B" w:rsidR="00CF3E1F" w:rsidRDefault="00CF3E1F">
      <w:pPr>
        <w:pStyle w:val="Textocomentario"/>
      </w:pPr>
      <w:r>
        <w:rPr>
          <w:rStyle w:val="Refdecomentario"/>
        </w:rPr>
        <w:annotationRef/>
      </w:r>
      <w:r>
        <w:t>Intervention?</w:t>
      </w:r>
    </w:p>
  </w:comment>
  <w:comment w:id="241" w:author="Reviewer" w:date="2021-06-27T15:20:00Z" w:initials="R">
    <w:p w14:paraId="7DE888DA" w14:textId="10446C20" w:rsidR="00CF3E1F" w:rsidRPr="00CF3E1F" w:rsidRDefault="00CF3E1F">
      <w:pPr>
        <w:pStyle w:val="Textocomentario"/>
        <w:rPr>
          <w:lang w:val="es-MX"/>
        </w:rPr>
      </w:pPr>
      <w:r>
        <w:rPr>
          <w:rStyle w:val="Refdecomentario"/>
        </w:rPr>
        <w:annotationRef/>
      </w:r>
      <w:r w:rsidRPr="00CF3E1F">
        <w:rPr>
          <w:lang w:val="es-MX"/>
        </w:rPr>
        <w:t>Yo no diría que es u</w:t>
      </w:r>
      <w:r>
        <w:rPr>
          <w:lang w:val="es-MX"/>
        </w:rPr>
        <w:t xml:space="preserve">na práctica común, </w:t>
      </w:r>
      <w:r w:rsidR="00D20234">
        <w:rPr>
          <w:lang w:val="es-MX"/>
        </w:rPr>
        <w:t>más</w:t>
      </w:r>
      <w:r>
        <w:rPr>
          <w:lang w:val="es-MX"/>
        </w:rPr>
        <w:t xml:space="preserve"> bien</w:t>
      </w:r>
      <w:r w:rsidR="00BA475F">
        <w:rPr>
          <w:lang w:val="es-MX"/>
        </w:rPr>
        <w:t xml:space="preserve"> es un requisito del modelo. Quizás:</w:t>
      </w:r>
      <w:r>
        <w:rPr>
          <w:lang w:val="es-MX"/>
        </w:rPr>
        <w:t xml:space="preserve"> “</w:t>
      </w:r>
      <w:r w:rsidR="00BA475F">
        <w:rPr>
          <w:lang w:val="es-MX"/>
        </w:rPr>
        <w:t xml:space="preserve">as </w:t>
      </w:r>
      <w:proofErr w:type="spellStart"/>
      <w:r w:rsidR="00BA475F">
        <w:rPr>
          <w:lang w:val="es-MX"/>
        </w:rPr>
        <w:t>required</w:t>
      </w:r>
      <w:proofErr w:type="spellEnd"/>
      <w:r w:rsidR="00BA475F">
        <w:rPr>
          <w:lang w:val="es-MX"/>
        </w:rPr>
        <w:t xml:space="preserve"> </w:t>
      </w:r>
      <w:proofErr w:type="spellStart"/>
      <w:r w:rsidR="00BA475F">
        <w:rPr>
          <w:lang w:val="es-MX"/>
        </w:rPr>
        <w:t>by</w:t>
      </w:r>
      <w:proofErr w:type="spellEnd"/>
      <w:r w:rsidR="00BA475F">
        <w:rPr>
          <w:lang w:val="es-MX"/>
        </w:rPr>
        <w:t xml:space="preserve"> </w:t>
      </w:r>
      <w:proofErr w:type="spellStart"/>
      <w:r w:rsidR="00BA475F">
        <w:rPr>
          <w:lang w:val="es-MX"/>
        </w:rPr>
        <w:t>the</w:t>
      </w:r>
      <w:proofErr w:type="spellEnd"/>
      <w:r w:rsidR="00BA475F">
        <w:rPr>
          <w:lang w:val="es-MX"/>
        </w:rPr>
        <w:t xml:space="preserve"> CRS </w:t>
      </w:r>
      <w:proofErr w:type="spellStart"/>
      <w:r w:rsidR="00BA475F">
        <w:rPr>
          <w:lang w:val="es-MX"/>
        </w:rPr>
        <w:t>model</w:t>
      </w:r>
      <w:proofErr w:type="spellEnd"/>
      <w:r w:rsidR="00BA475F">
        <w:rPr>
          <w:lang w:val="es-MX"/>
        </w:rPr>
        <w:t xml:space="preserve"> </w:t>
      </w:r>
      <w:proofErr w:type="spellStart"/>
      <w:r w:rsidR="00BA475F">
        <w:rPr>
          <w:lang w:val="es-MX"/>
        </w:rPr>
        <w:t>calculation</w:t>
      </w:r>
      <w:proofErr w:type="spellEnd"/>
      <w:r w:rsidR="00BA475F">
        <w:rPr>
          <w:lang w:val="es-MX"/>
        </w:rPr>
        <w:t xml:space="preserve"> </w:t>
      </w:r>
      <w:proofErr w:type="spellStart"/>
      <w:r w:rsidR="00BA475F">
        <w:rPr>
          <w:lang w:val="es-MX"/>
        </w:rPr>
        <w:t>process</w:t>
      </w:r>
      <w:proofErr w:type="spellEnd"/>
      <w:r w:rsidR="00BA475F">
        <w:rPr>
          <w:lang w:val="es-MX"/>
        </w:rPr>
        <w:t>”.</w:t>
      </w:r>
    </w:p>
  </w:comment>
  <w:comment w:id="244" w:author="Reviewer" w:date="2021-06-27T15:23:00Z" w:initials="R">
    <w:p w14:paraId="620C8C7F" w14:textId="70EF5238" w:rsidR="00BA475F" w:rsidRDefault="00BA475F">
      <w:pPr>
        <w:pStyle w:val="Textocomentario"/>
      </w:pPr>
      <w:r>
        <w:rPr>
          <w:rStyle w:val="Refdecomentario"/>
        </w:rPr>
        <w:annotationRef/>
      </w:r>
      <w:proofErr w:type="spellStart"/>
      <w:r>
        <w:t>Ya</w:t>
      </w:r>
      <w:proofErr w:type="spellEnd"/>
      <w:r>
        <w:t xml:space="preserve"> </w:t>
      </w:r>
      <w:proofErr w:type="spellStart"/>
      <w:r>
        <w:t>mencionado</w:t>
      </w:r>
      <w:proofErr w:type="spellEnd"/>
      <w:r>
        <w:t xml:space="preserve"> </w:t>
      </w:r>
      <w:proofErr w:type="spellStart"/>
      <w:r>
        <w:t>varias</w:t>
      </w:r>
      <w:proofErr w:type="spellEnd"/>
      <w:r>
        <w:t xml:space="preserve"> </w:t>
      </w:r>
      <w:proofErr w:type="spellStart"/>
      <w:r>
        <w:t>veces</w:t>
      </w:r>
      <w:proofErr w:type="spellEnd"/>
      <w:r>
        <w:t xml:space="preserve"> antes</w:t>
      </w:r>
    </w:p>
  </w:comment>
  <w:comment w:id="247" w:author="Reviewer" w:date="2021-06-27T18:56:00Z" w:initials="R">
    <w:p w14:paraId="5E8B0C7C" w14:textId="1FD394E5" w:rsidR="006403D7" w:rsidRPr="006403D7" w:rsidRDefault="006403D7">
      <w:pPr>
        <w:pStyle w:val="Textocomentario"/>
        <w:rPr>
          <w:lang w:val="es-MX"/>
        </w:rPr>
      </w:pPr>
      <w:r>
        <w:rPr>
          <w:rStyle w:val="Refdecomentario"/>
        </w:rPr>
        <w:annotationRef/>
      </w:r>
      <w:r w:rsidRPr="006403D7">
        <w:rPr>
          <w:lang w:val="es-MX"/>
        </w:rPr>
        <w:t>Esto es como ir para a</w:t>
      </w:r>
      <w:r>
        <w:rPr>
          <w:lang w:val="es-MX"/>
        </w:rPr>
        <w:t xml:space="preserve">trás… ya se explicó antes cómo se calcula el </w:t>
      </w:r>
      <w:proofErr w:type="spellStart"/>
      <w:r>
        <w:rPr>
          <w:lang w:val="es-MX"/>
        </w:rPr>
        <w:t>excess</w:t>
      </w:r>
      <w:proofErr w:type="spellEnd"/>
      <w:r>
        <w:rPr>
          <w:lang w:val="es-MX"/>
        </w:rPr>
        <w:t xml:space="preserve"> 210Pb.</w:t>
      </w:r>
    </w:p>
  </w:comment>
  <w:comment w:id="267" w:author="Reviewer" w:date="2021-06-27T19:00:00Z" w:initials="R">
    <w:p w14:paraId="02F7FC4F" w14:textId="6C7128CB" w:rsidR="00F303BC" w:rsidRDefault="00F303BC">
      <w:pPr>
        <w:pStyle w:val="Textocomentario"/>
      </w:pPr>
      <w:r>
        <w:rPr>
          <w:rStyle w:val="Refdecomentario"/>
        </w:rPr>
        <w:annotationRef/>
      </w:r>
      <w:r>
        <w:t xml:space="preserve">How do </w:t>
      </w:r>
      <w:r w:rsidR="00710ABF">
        <w:t>we</w:t>
      </w:r>
      <w:r>
        <w:t xml:space="preserve"> know this “true age value”?</w:t>
      </w:r>
    </w:p>
  </w:comment>
  <w:comment w:id="270" w:author="Reviewer" w:date="2021-06-27T19:04:00Z" w:initials="R">
    <w:p w14:paraId="561FFF74" w14:textId="4F40242B" w:rsidR="00330EEA" w:rsidRPr="00330EEA" w:rsidRDefault="00330EEA">
      <w:pPr>
        <w:pStyle w:val="Textocomentario"/>
        <w:rPr>
          <w:lang w:val="es-MX"/>
        </w:rPr>
      </w:pPr>
      <w:r>
        <w:rPr>
          <w:rStyle w:val="Refdecomentario"/>
        </w:rPr>
        <w:annotationRef/>
      </w:r>
      <w:r w:rsidRPr="00330EEA">
        <w:rPr>
          <w:lang w:val="es-MX"/>
        </w:rPr>
        <w:t>Ya se mencionó arriba</w:t>
      </w:r>
      <w:r>
        <w:rPr>
          <w:lang w:val="es-MX"/>
        </w:rPr>
        <w:t>, en “</w:t>
      </w:r>
      <w:proofErr w:type="spellStart"/>
      <w:r>
        <w:rPr>
          <w:lang w:val="es-MX"/>
        </w:rPr>
        <w:t>model</w:t>
      </w:r>
      <w:proofErr w:type="spellEnd"/>
      <w:r>
        <w:rPr>
          <w:lang w:val="es-MX"/>
        </w:rPr>
        <w:t xml:space="preserve"> </w:t>
      </w:r>
      <w:proofErr w:type="spellStart"/>
      <w:r>
        <w:rPr>
          <w:lang w:val="es-MX"/>
        </w:rPr>
        <w:t>considerations</w:t>
      </w:r>
      <w:proofErr w:type="spellEnd"/>
      <w:r>
        <w:rPr>
          <w:lang w:val="es-MX"/>
        </w:rPr>
        <w:t>”</w:t>
      </w:r>
      <w:r w:rsidRPr="00330EEA">
        <w:rPr>
          <w:lang w:val="es-MX"/>
        </w:rPr>
        <w:t>. Sugiero i</w:t>
      </w:r>
      <w:r>
        <w:rPr>
          <w:lang w:val="es-MX"/>
        </w:rPr>
        <w:t>ntegrar, para no sonar repetitivos</w:t>
      </w:r>
    </w:p>
  </w:comment>
  <w:comment w:id="274" w:author="Reviewer" w:date="2021-06-27T19:06:00Z" w:initials="R">
    <w:p w14:paraId="6D3EA099" w14:textId="36DE5024" w:rsidR="000A60B5" w:rsidRDefault="000A60B5">
      <w:pPr>
        <w:pStyle w:val="Textocomentario"/>
      </w:pPr>
      <w:r>
        <w:rPr>
          <w:rStyle w:val="Refdecomentario"/>
        </w:rPr>
        <w:annotationRef/>
      </w:r>
      <w:r>
        <w:t>Such as…?</w:t>
      </w:r>
    </w:p>
  </w:comment>
  <w:comment w:id="276" w:author="Reviewer" w:date="2021-06-27T19:07:00Z" w:initials="R">
    <w:p w14:paraId="356F2E98" w14:textId="183B8851" w:rsidR="000652E7" w:rsidRDefault="000652E7">
      <w:pPr>
        <w:pStyle w:val="Textocomentario"/>
      </w:pPr>
      <w:r>
        <w:rPr>
          <w:rStyle w:val="Refdecomentario"/>
        </w:rPr>
        <w:annotationRef/>
      </w:r>
      <w:r>
        <w:t>What kind of data?</w:t>
      </w:r>
    </w:p>
  </w:comment>
  <w:comment w:id="279" w:author="Reviewer" w:date="2021-06-27T19:09:00Z" w:initials="R">
    <w:p w14:paraId="3EE94412" w14:textId="6480A614" w:rsidR="000652E7" w:rsidRDefault="000652E7">
      <w:pPr>
        <w:pStyle w:val="Textocomentario"/>
      </w:pPr>
      <w:r>
        <w:rPr>
          <w:rStyle w:val="Refdecomentario"/>
        </w:rPr>
        <w:annotationRef/>
      </w:r>
      <w:r>
        <w:t>I would not say that Plum is one of the most commonly used models, yet…</w:t>
      </w:r>
    </w:p>
  </w:comment>
  <w:comment w:id="280" w:author="Reviewer" w:date="2021-06-27T19:13:00Z" w:initials="R">
    <w:p w14:paraId="3EB4121C" w14:textId="50581E0B" w:rsidR="00375A49" w:rsidRPr="00375A49" w:rsidRDefault="00375A49">
      <w:pPr>
        <w:pStyle w:val="Textocomentario"/>
        <w:rPr>
          <w:lang w:val="es-MX"/>
        </w:rPr>
      </w:pPr>
      <w:r>
        <w:rPr>
          <w:rStyle w:val="Refdecomentario"/>
        </w:rPr>
        <w:annotationRef/>
      </w:r>
      <w:r w:rsidRPr="00375A49">
        <w:rPr>
          <w:lang w:val="es-MX"/>
        </w:rPr>
        <w:t xml:space="preserve">Cuando se interpola, se hace </w:t>
      </w:r>
      <w:r>
        <w:rPr>
          <w:lang w:val="es-MX"/>
        </w:rPr>
        <w:t>utilizando el decaimiento exponencial… no se hace linealmente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D57BCCF" w15:done="0"/>
  <w15:commentEx w15:paraId="73341C28" w15:done="0"/>
  <w15:commentEx w15:paraId="637BBA65" w15:done="0"/>
  <w15:commentEx w15:paraId="6D8D536D" w15:done="0"/>
  <w15:commentEx w15:paraId="2176E556" w15:done="0"/>
  <w15:commentEx w15:paraId="544768EF" w15:done="0"/>
  <w15:commentEx w15:paraId="6B5962CB" w15:done="0"/>
  <w15:commentEx w15:paraId="3A3FC058" w15:done="0"/>
  <w15:commentEx w15:paraId="5EF40499" w15:done="0"/>
  <w15:commentEx w15:paraId="05C76CE7" w15:done="0"/>
  <w15:commentEx w15:paraId="4BC9EDDE" w15:done="0"/>
  <w15:commentEx w15:paraId="7BA3F1F8" w15:done="0"/>
  <w15:commentEx w15:paraId="3F1568F3" w15:done="0"/>
  <w15:commentEx w15:paraId="2A40308D" w15:done="0"/>
  <w15:commentEx w15:paraId="1034DB27" w15:done="0"/>
  <w15:commentEx w15:paraId="706DCB61" w15:done="0"/>
  <w15:commentEx w15:paraId="7DE888DA" w15:done="0"/>
  <w15:commentEx w15:paraId="620C8C7F" w15:done="0"/>
  <w15:commentEx w15:paraId="5E8B0C7C" w15:done="0"/>
  <w15:commentEx w15:paraId="02F7FC4F" w15:done="0"/>
  <w15:commentEx w15:paraId="561FFF74" w15:done="0"/>
  <w15:commentEx w15:paraId="6D3EA099" w15:done="0"/>
  <w15:commentEx w15:paraId="356F2E98" w15:done="0"/>
  <w15:commentEx w15:paraId="3EE94412" w15:done="0"/>
  <w15:commentEx w15:paraId="3EB4121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D57BCCF" w16cid:durableId="248314B8"/>
  <w16cid:commentId w16cid:paraId="73341C28" w16cid:durableId="248202E7"/>
  <w16cid:commentId w16cid:paraId="637BBA65" w16cid:durableId="24820371"/>
  <w16cid:commentId w16cid:paraId="6D8D536D" w16cid:durableId="248203DD"/>
  <w16cid:commentId w16cid:paraId="2176E556" w16cid:durableId="24820737"/>
  <w16cid:commentId w16cid:paraId="544768EF" w16cid:durableId="2482170D"/>
  <w16cid:commentId w16cid:paraId="6B5962CB" w16cid:durableId="24821744"/>
  <w16cid:commentId w16cid:paraId="3A3FC058" w16cid:durableId="2482181A"/>
  <w16cid:commentId w16cid:paraId="5EF40499" w16cid:durableId="2482C9A4"/>
  <w16cid:commentId w16cid:paraId="05C76CE7" w16cid:durableId="2482CA02"/>
  <w16cid:commentId w16cid:paraId="4BC9EDDE" w16cid:durableId="2482CA58"/>
  <w16cid:commentId w16cid:paraId="7BA3F1F8" w16cid:durableId="2483144A"/>
  <w16cid:commentId w16cid:paraId="3F1568F3" w16cid:durableId="248349A5"/>
  <w16cid:commentId w16cid:paraId="2A40308D" w16cid:durableId="24831400"/>
  <w16cid:commentId w16cid:paraId="1034DB27" w16cid:durableId="248313E9"/>
  <w16cid:commentId w16cid:paraId="706DCB61" w16cid:durableId="2483158D"/>
  <w16cid:commentId w16cid:paraId="7DE888DA" w16cid:durableId="248315BC"/>
  <w16cid:commentId w16cid:paraId="620C8C7F" w16cid:durableId="24831665"/>
  <w16cid:commentId w16cid:paraId="5E8B0C7C" w16cid:durableId="24834872"/>
  <w16cid:commentId w16cid:paraId="02F7FC4F" w16cid:durableId="2483495B"/>
  <w16cid:commentId w16cid:paraId="561FFF74" w16cid:durableId="24834A33"/>
  <w16cid:commentId w16cid:paraId="6D3EA099" w16cid:durableId="24834AA1"/>
  <w16cid:commentId w16cid:paraId="356F2E98" w16cid:durableId="24834AE1"/>
  <w16cid:commentId w16cid:paraId="3EE94412" w16cid:durableId="24834B84"/>
  <w16cid:commentId w16cid:paraId="3EB4121C" w16cid:durableId="24834C5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9484AF" w14:textId="77777777" w:rsidR="006F416F" w:rsidRDefault="006F416F">
      <w:pPr>
        <w:spacing w:after="0"/>
      </w:pPr>
      <w:r>
        <w:separator/>
      </w:r>
    </w:p>
  </w:endnote>
  <w:endnote w:type="continuationSeparator" w:id="0">
    <w:p w14:paraId="72D16372" w14:textId="77777777" w:rsidR="006F416F" w:rsidRDefault="006F416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761C66" w14:textId="77777777" w:rsidR="006F416F" w:rsidRDefault="006F416F">
      <w:r>
        <w:separator/>
      </w:r>
    </w:p>
  </w:footnote>
  <w:footnote w:type="continuationSeparator" w:id="0">
    <w:p w14:paraId="78A65F2F" w14:textId="77777777" w:rsidR="006F416F" w:rsidRDefault="006F416F">
      <w:r>
        <w:continuationSeparator/>
      </w:r>
    </w:p>
  </w:footnote>
  <w:footnote w:id="1">
    <w:p w14:paraId="34A4310C" w14:textId="77777777" w:rsidR="0086538F" w:rsidRPr="0086538F" w:rsidRDefault="0086538F">
      <w:pPr>
        <w:pStyle w:val="Textonotapie"/>
        <w:rPr>
          <w:lang w:val="es-MX"/>
        </w:rPr>
      </w:pPr>
      <w:r>
        <w:rPr>
          <w:rStyle w:val="Refdenotaalpie"/>
        </w:rPr>
        <w:footnoteRef/>
      </w:r>
      <w:r w:rsidRPr="0086538F">
        <w:rPr>
          <w:lang w:val="es-MX"/>
        </w:rPr>
        <w:t xml:space="preserve"> Centro de Investigación en Matemáticas (CIMAT), Jalisco s/n, Valenciana, 36023 Guanajuato, Gto, Mexico. email: </w:t>
      </w:r>
      <w:r w:rsidRPr="0086538F">
        <w:rPr>
          <w:rStyle w:val="VerbatimChar"/>
          <w:lang w:val="es-MX"/>
        </w:rPr>
        <w:t>aquino@cimat.mx</w:t>
      </w:r>
    </w:p>
  </w:footnote>
  <w:footnote w:id="2">
    <w:p w14:paraId="19FA6677" w14:textId="77777777" w:rsidR="0086538F" w:rsidRPr="0086538F" w:rsidRDefault="0086538F">
      <w:pPr>
        <w:pStyle w:val="Textonotapie"/>
        <w:rPr>
          <w:lang w:val="fr-FR"/>
        </w:rPr>
      </w:pPr>
      <w:r>
        <w:rPr>
          <w:rStyle w:val="Refdenotaalpie"/>
        </w:rPr>
        <w:footnoteRef/>
      </w:r>
      <w:r w:rsidRPr="0086538F">
        <w:rPr>
          <w:lang w:val="fr-FR"/>
        </w:rPr>
        <w:t xml:space="preserve"> Corresponding author.</w:t>
      </w:r>
    </w:p>
  </w:footnote>
  <w:footnote w:id="3">
    <w:p w14:paraId="3639932F" w14:textId="77777777" w:rsidR="0086538F" w:rsidRPr="0086538F" w:rsidRDefault="0086538F">
      <w:pPr>
        <w:pStyle w:val="Textonotapie"/>
        <w:rPr>
          <w:lang w:val="fr-FR"/>
        </w:rPr>
      </w:pPr>
      <w:r>
        <w:rPr>
          <w:rStyle w:val="Refdenotaalpie"/>
        </w:rPr>
        <w:footnoteRef/>
      </w:r>
      <w:r w:rsidRPr="0086538F">
        <w:rPr>
          <w:lang w:val="fr-FR"/>
        </w:rPr>
        <w:t xml:space="preserve"> GEOTOP Research Centre, Université du Québec à Montréal, Montréal, Québec, H2X 3Y7, Canada. email: </w:t>
      </w:r>
      <w:r w:rsidRPr="0086538F">
        <w:rPr>
          <w:rStyle w:val="VerbatimChar"/>
          <w:lang w:val="fr-FR"/>
        </w:rPr>
        <w:t>sanderson.nicole@uqam.ca</w:t>
      </w:r>
    </w:p>
  </w:footnote>
  <w:footnote w:id="4">
    <w:p w14:paraId="59D05581" w14:textId="77777777" w:rsidR="0086538F" w:rsidRDefault="0086538F">
      <w:pPr>
        <w:pStyle w:val="Textonotapie"/>
      </w:pPr>
      <w:r>
        <w:rPr>
          <w:rStyle w:val="Refdenotaalpie"/>
        </w:rPr>
        <w:footnoteRef/>
      </w:r>
      <w:r>
        <w:t xml:space="preserve"> School of Natural and Built Environment, Queen’s University Belfast, Belfast, BT7-1NN, UK. email:</w:t>
      </w:r>
      <w:r>
        <w:rPr>
          <w:rStyle w:val="VerbatimChar"/>
        </w:rPr>
        <w:t>maarten.blaauw@qub.ac.uk</w:t>
      </w:r>
    </w:p>
  </w:footnote>
  <w:footnote w:id="5">
    <w:p w14:paraId="286D1121" w14:textId="77777777" w:rsidR="0086538F" w:rsidRPr="0086538F" w:rsidRDefault="0086538F">
      <w:pPr>
        <w:pStyle w:val="Textonotapie"/>
        <w:rPr>
          <w:lang w:val="es-MX"/>
        </w:rPr>
      </w:pPr>
      <w:r>
        <w:rPr>
          <w:rStyle w:val="Refdenotaalpie"/>
        </w:rPr>
        <w:footnoteRef/>
      </w:r>
      <w:r w:rsidRPr="0086538F">
        <w:rPr>
          <w:lang w:val="es-MX"/>
        </w:rPr>
        <w:t xml:space="preserve"> Unidad Académica de Mazatlán, Instituto de Ciencias del Mar y Limnología, Universidad Nacional Autónoma de Mexico, 82040 Mazatlán, México email:</w:t>
      </w:r>
      <w:r w:rsidRPr="0086538F">
        <w:rPr>
          <w:rStyle w:val="VerbatimChar"/>
          <w:lang w:val="es-MX"/>
        </w:rPr>
        <w:t>jasanchez@cmarl.unam.mx</w:t>
      </w:r>
    </w:p>
  </w:footnote>
  <w:footnote w:id="6">
    <w:p w14:paraId="7B36DB9A" w14:textId="77777777" w:rsidR="0086538F" w:rsidRPr="0086538F" w:rsidRDefault="0086538F">
      <w:pPr>
        <w:pStyle w:val="Textonotapie"/>
        <w:rPr>
          <w:lang w:val="es-MX"/>
        </w:rPr>
      </w:pPr>
      <w:r>
        <w:rPr>
          <w:rStyle w:val="Refdenotaalpie"/>
        </w:rPr>
        <w:footnoteRef/>
      </w:r>
      <w:r w:rsidRPr="0086538F">
        <w:rPr>
          <w:lang w:val="es-MX"/>
        </w:rPr>
        <w:t xml:space="preserve"> Unidad Académica de Mazatlán, Instituto de Ciencias del Mar y Limnología, Universidad Nacional Autónoma de Mexico, 82040 Mazatlán, México email:</w:t>
      </w:r>
      <w:r w:rsidRPr="0086538F">
        <w:rPr>
          <w:rStyle w:val="VerbatimChar"/>
          <w:lang w:val="es-MX"/>
        </w:rPr>
        <w:t>caro@ola.icmyl.unam.mx</w:t>
      </w:r>
    </w:p>
  </w:footnote>
  <w:footnote w:id="7">
    <w:p w14:paraId="0293A121" w14:textId="77777777" w:rsidR="0086538F" w:rsidRPr="0086538F" w:rsidRDefault="0086538F">
      <w:pPr>
        <w:pStyle w:val="Textonotapie"/>
        <w:rPr>
          <w:lang w:val="es-MX"/>
        </w:rPr>
      </w:pPr>
      <w:r>
        <w:rPr>
          <w:rStyle w:val="Refdenotaalpie"/>
        </w:rPr>
        <w:footnoteRef/>
      </w:r>
      <w:r w:rsidRPr="0086538F">
        <w:rPr>
          <w:lang w:val="es-MX"/>
        </w:rPr>
        <w:t xml:space="preserve"> Centro de Investigación en Matemáticas (CIMAT), Jalisco s/n, Valenciana, 36023 Guanajuato, Gto, Mexico. email: </w:t>
      </w:r>
      <w:r w:rsidRPr="0086538F">
        <w:rPr>
          <w:rStyle w:val="VerbatimChar"/>
          <w:lang w:val="es-MX"/>
        </w:rPr>
        <w:t>jac@cimat.mx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1AE401"/>
    <w:multiLevelType w:val="multilevel"/>
    <w:tmpl w:val="7382BDF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eviewer">
    <w15:presenceInfo w15:providerId="Windows Live" w15:userId="6dceac1139cf7ba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31868"/>
    <w:rsid w:val="000415C0"/>
    <w:rsid w:val="000652E7"/>
    <w:rsid w:val="000A60B5"/>
    <w:rsid w:val="000F68F8"/>
    <w:rsid w:val="000F7EDB"/>
    <w:rsid w:val="00144719"/>
    <w:rsid w:val="001A420F"/>
    <w:rsid w:val="001D49FE"/>
    <w:rsid w:val="001F740B"/>
    <w:rsid w:val="002A15A2"/>
    <w:rsid w:val="002D0ECE"/>
    <w:rsid w:val="002F773B"/>
    <w:rsid w:val="00330EEA"/>
    <w:rsid w:val="00335E0D"/>
    <w:rsid w:val="00375A49"/>
    <w:rsid w:val="004120AC"/>
    <w:rsid w:val="00477E83"/>
    <w:rsid w:val="004C2A79"/>
    <w:rsid w:val="004E29B3"/>
    <w:rsid w:val="005664C7"/>
    <w:rsid w:val="00590D07"/>
    <w:rsid w:val="006403D7"/>
    <w:rsid w:val="006F416F"/>
    <w:rsid w:val="00710ABF"/>
    <w:rsid w:val="00737240"/>
    <w:rsid w:val="00747569"/>
    <w:rsid w:val="00770A2C"/>
    <w:rsid w:val="00784D58"/>
    <w:rsid w:val="007926B8"/>
    <w:rsid w:val="007A3E3C"/>
    <w:rsid w:val="007D6852"/>
    <w:rsid w:val="0086538F"/>
    <w:rsid w:val="008A2453"/>
    <w:rsid w:val="008B0163"/>
    <w:rsid w:val="008D6863"/>
    <w:rsid w:val="00951EDC"/>
    <w:rsid w:val="00A53AEE"/>
    <w:rsid w:val="00A84628"/>
    <w:rsid w:val="00AF43C9"/>
    <w:rsid w:val="00AF792B"/>
    <w:rsid w:val="00B059E5"/>
    <w:rsid w:val="00B129AD"/>
    <w:rsid w:val="00B46B1D"/>
    <w:rsid w:val="00B86B75"/>
    <w:rsid w:val="00B94ACD"/>
    <w:rsid w:val="00B97362"/>
    <w:rsid w:val="00BA475F"/>
    <w:rsid w:val="00BC48D5"/>
    <w:rsid w:val="00BD20EE"/>
    <w:rsid w:val="00BE6F1F"/>
    <w:rsid w:val="00C1290E"/>
    <w:rsid w:val="00C36279"/>
    <w:rsid w:val="00CF3E1F"/>
    <w:rsid w:val="00D040C3"/>
    <w:rsid w:val="00D16F12"/>
    <w:rsid w:val="00D20234"/>
    <w:rsid w:val="00D25EAE"/>
    <w:rsid w:val="00D76779"/>
    <w:rsid w:val="00D83932"/>
    <w:rsid w:val="00DB20EA"/>
    <w:rsid w:val="00DE6492"/>
    <w:rsid w:val="00E16B04"/>
    <w:rsid w:val="00E315A3"/>
    <w:rsid w:val="00E57687"/>
    <w:rsid w:val="00ED75E7"/>
    <w:rsid w:val="00EE4A07"/>
    <w:rsid w:val="00F303BC"/>
    <w:rsid w:val="00F46A39"/>
    <w:rsid w:val="00FA42CC"/>
    <w:rsid w:val="00FB574F"/>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6066B2"/>
  <w15:docId w15:val="{CD07312F-7A94-4622-88A2-50BED0F03D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Ttulo1">
    <w:name w:val="heading 1"/>
    <w:basedOn w:val="Normal"/>
    <w:next w:val="Textoindependiente"/>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tulo2">
    <w:name w:val="heading 2"/>
    <w:basedOn w:val="Normal"/>
    <w:next w:val="Textoindependiente"/>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tulo3">
    <w:name w:val="heading 3"/>
    <w:basedOn w:val="Normal"/>
    <w:next w:val="Textoindependiente"/>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Textoindependiente"/>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tulo5">
    <w:name w:val="heading 5"/>
    <w:basedOn w:val="Normal"/>
    <w:next w:val="Textoindependien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tulo6">
    <w:name w:val="heading 6"/>
    <w:basedOn w:val="Normal"/>
    <w:next w:val="Textoindependien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tulo7">
    <w:name w:val="heading 7"/>
    <w:basedOn w:val="Normal"/>
    <w:next w:val="Textoindependien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tulo8">
    <w:name w:val="heading 8"/>
    <w:basedOn w:val="Normal"/>
    <w:next w:val="Textoindependien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Textoindependien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qFormat/>
    <w:pPr>
      <w:spacing w:before="180" w:after="180"/>
    </w:pPr>
  </w:style>
  <w:style w:type="paragraph" w:customStyle="1" w:styleId="FirstParagraph">
    <w:name w:val="First Paragraph"/>
    <w:basedOn w:val="Textoindependiente"/>
    <w:next w:val="Textoindependiente"/>
    <w:qFormat/>
  </w:style>
  <w:style w:type="paragraph" w:customStyle="1" w:styleId="Compact">
    <w:name w:val="Compact"/>
    <w:basedOn w:val="Textoindependiente"/>
    <w:qFormat/>
    <w:pPr>
      <w:spacing w:before="36" w:after="36"/>
    </w:pPr>
  </w:style>
  <w:style w:type="paragraph" w:styleId="Ttulo">
    <w:name w:val="Title"/>
    <w:basedOn w:val="Normal"/>
    <w:next w:val="Textoindependien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Textoindependiente"/>
    <w:qFormat/>
    <w:pPr>
      <w:spacing w:before="240"/>
    </w:pPr>
    <w:rPr>
      <w:sz w:val="30"/>
      <w:szCs w:val="30"/>
    </w:rPr>
  </w:style>
  <w:style w:type="paragraph" w:customStyle="1" w:styleId="Author">
    <w:name w:val="Author"/>
    <w:next w:val="Textoindependiente"/>
    <w:qFormat/>
    <w:pPr>
      <w:keepNext/>
      <w:keepLines/>
      <w:jc w:val="center"/>
    </w:pPr>
  </w:style>
  <w:style w:type="paragraph" w:styleId="Fecha">
    <w:name w:val="Date"/>
    <w:next w:val="Textoindependiente"/>
    <w:qFormat/>
    <w:pPr>
      <w:keepNext/>
      <w:keepLines/>
      <w:jc w:val="center"/>
    </w:pPr>
  </w:style>
  <w:style w:type="paragraph" w:customStyle="1" w:styleId="Abstract">
    <w:name w:val="Abstract"/>
    <w:basedOn w:val="Normal"/>
    <w:next w:val="Textoindependiente"/>
    <w:qFormat/>
    <w:pPr>
      <w:keepNext/>
      <w:keepLines/>
      <w:spacing w:before="300" w:after="300"/>
    </w:pPr>
    <w:rPr>
      <w:sz w:val="20"/>
      <w:szCs w:val="20"/>
    </w:rPr>
  </w:style>
  <w:style w:type="paragraph" w:styleId="Bibliografa">
    <w:name w:val="Bibliography"/>
    <w:basedOn w:val="Normal"/>
    <w:qFormat/>
  </w:style>
  <w:style w:type="paragraph" w:styleId="Textodebloque">
    <w:name w:val="Block Text"/>
    <w:basedOn w:val="Textoindependiente"/>
    <w:next w:val="Textoindependiente"/>
    <w:uiPriority w:val="9"/>
    <w:unhideWhenUsed/>
    <w:qFormat/>
    <w:pPr>
      <w:spacing w:before="100" w:after="100"/>
      <w:ind w:left="480" w:right="480"/>
    </w:pPr>
  </w:style>
  <w:style w:type="paragraph" w:styleId="Textonotapie">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Descripcin">
    <w:name w:val="caption"/>
    <w:basedOn w:val="Normal"/>
    <w:link w:val="DescripcinCar"/>
    <w:pPr>
      <w:spacing w:after="120"/>
    </w:pPr>
    <w:rPr>
      <w:i/>
    </w:rPr>
  </w:style>
  <w:style w:type="paragraph" w:customStyle="1" w:styleId="TableCaption">
    <w:name w:val="Table Caption"/>
    <w:basedOn w:val="Descripcin"/>
    <w:pPr>
      <w:keepNext/>
    </w:pPr>
  </w:style>
  <w:style w:type="paragraph" w:customStyle="1" w:styleId="ImageCaption">
    <w:name w:val="Image Caption"/>
    <w:basedOn w:val="Descripci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DescripcinCar">
    <w:name w:val="Descripción Car"/>
    <w:basedOn w:val="Fuentedeprrafopredeter"/>
    <w:link w:val="Descripcin"/>
  </w:style>
  <w:style w:type="character" w:customStyle="1" w:styleId="VerbatimChar">
    <w:name w:val="Verbatim Char"/>
    <w:basedOn w:val="DescripcinCar"/>
    <w:link w:val="SourceCode"/>
    <w:rPr>
      <w:rFonts w:ascii="Consolas" w:hAnsi="Consolas"/>
      <w:sz w:val="22"/>
    </w:rPr>
  </w:style>
  <w:style w:type="character" w:customStyle="1" w:styleId="SectionNumber">
    <w:name w:val="Section Number"/>
    <w:basedOn w:val="DescripcinCar"/>
  </w:style>
  <w:style w:type="character" w:styleId="Refdenotaalpie">
    <w:name w:val="footnote reference"/>
    <w:basedOn w:val="DescripcinCar"/>
    <w:rPr>
      <w:vertAlign w:val="superscript"/>
    </w:rPr>
  </w:style>
  <w:style w:type="character" w:styleId="Hipervnculo">
    <w:name w:val="Hyperlink"/>
    <w:basedOn w:val="DescripcinCar"/>
    <w:rPr>
      <w:color w:val="4F81BD" w:themeColor="accent1"/>
    </w:rPr>
  </w:style>
  <w:style w:type="paragraph" w:styleId="TtuloTDC">
    <w:name w:val="TOC Heading"/>
    <w:basedOn w:val="Ttulo1"/>
    <w:next w:val="Textoindependien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extodeglobo">
    <w:name w:val="Balloon Text"/>
    <w:basedOn w:val="Normal"/>
    <w:link w:val="TextodegloboCar"/>
    <w:semiHidden/>
    <w:unhideWhenUsed/>
    <w:rsid w:val="0086538F"/>
    <w:pPr>
      <w:spacing w:after="0"/>
    </w:pPr>
    <w:rPr>
      <w:rFonts w:ascii="Segoe UI" w:hAnsi="Segoe UI" w:cs="Segoe UI"/>
      <w:sz w:val="18"/>
      <w:szCs w:val="18"/>
    </w:rPr>
  </w:style>
  <w:style w:type="character" w:customStyle="1" w:styleId="TextodegloboCar">
    <w:name w:val="Texto de globo Car"/>
    <w:basedOn w:val="Fuentedeprrafopredeter"/>
    <w:link w:val="Textodeglobo"/>
    <w:semiHidden/>
    <w:rsid w:val="0086538F"/>
    <w:rPr>
      <w:rFonts w:ascii="Segoe UI" w:hAnsi="Segoe UI" w:cs="Segoe UI"/>
      <w:sz w:val="18"/>
      <w:szCs w:val="18"/>
    </w:rPr>
  </w:style>
  <w:style w:type="character" w:styleId="Refdecomentario">
    <w:name w:val="annotation reference"/>
    <w:basedOn w:val="Fuentedeprrafopredeter"/>
    <w:semiHidden/>
    <w:unhideWhenUsed/>
    <w:rsid w:val="004C2A79"/>
    <w:rPr>
      <w:sz w:val="16"/>
      <w:szCs w:val="16"/>
    </w:rPr>
  </w:style>
  <w:style w:type="paragraph" w:styleId="Textocomentario">
    <w:name w:val="annotation text"/>
    <w:basedOn w:val="Normal"/>
    <w:link w:val="TextocomentarioCar"/>
    <w:semiHidden/>
    <w:unhideWhenUsed/>
    <w:rsid w:val="004C2A79"/>
    <w:rPr>
      <w:sz w:val="20"/>
      <w:szCs w:val="20"/>
    </w:rPr>
  </w:style>
  <w:style w:type="character" w:customStyle="1" w:styleId="TextocomentarioCar">
    <w:name w:val="Texto comentario Car"/>
    <w:basedOn w:val="Fuentedeprrafopredeter"/>
    <w:link w:val="Textocomentario"/>
    <w:semiHidden/>
    <w:rsid w:val="004C2A79"/>
    <w:rPr>
      <w:sz w:val="20"/>
      <w:szCs w:val="20"/>
    </w:rPr>
  </w:style>
  <w:style w:type="paragraph" w:styleId="Asuntodelcomentario">
    <w:name w:val="annotation subject"/>
    <w:basedOn w:val="Textocomentario"/>
    <w:next w:val="Textocomentario"/>
    <w:link w:val="AsuntodelcomentarioCar"/>
    <w:semiHidden/>
    <w:unhideWhenUsed/>
    <w:rsid w:val="004C2A79"/>
    <w:rPr>
      <w:b/>
      <w:bCs/>
    </w:rPr>
  </w:style>
  <w:style w:type="character" w:customStyle="1" w:styleId="AsuntodelcomentarioCar">
    <w:name w:val="Asunto del comentario Car"/>
    <w:basedOn w:val="TextocomentarioCar"/>
    <w:link w:val="Asuntodelcomentario"/>
    <w:semiHidden/>
    <w:rsid w:val="004C2A7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github.com/maquinolopez/Paper_Simulations/tree/master/Code/Data" TargetMode="External"/><Relationship Id="rId18" Type="http://schemas.openxmlformats.org/officeDocument/2006/relationships/image" Target="media/image7.pdf"/><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df"/><Relationship Id="rId12" Type="http://schemas.openxmlformats.org/officeDocument/2006/relationships/image" Target="media/image3.pdf"/><Relationship Id="rId17" Type="http://schemas.openxmlformats.org/officeDocument/2006/relationships/hyperlink" Target="https://github.com/maquinolopez/Paper_Simulations" TargetMode="External"/><Relationship Id="rId2" Type="http://schemas.openxmlformats.org/officeDocument/2006/relationships/styles" Target="styles.xml"/><Relationship Id="rId16" Type="http://schemas.openxmlformats.org/officeDocument/2006/relationships/image" Target="media/image6.pdf"/><Relationship Id="rId20"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df"/><Relationship Id="rId5" Type="http://schemas.openxmlformats.org/officeDocument/2006/relationships/footnotes" Target="footnotes.xml"/><Relationship Id="rId15" Type="http://schemas.openxmlformats.org/officeDocument/2006/relationships/image" Target="media/image5.pdf"/><Relationship Id="rId10" Type="http://schemas.microsoft.com/office/2016/09/relationships/commentsIds" Target="commentsIds.xml"/><Relationship Id="rId19" Type="http://schemas.openxmlformats.org/officeDocument/2006/relationships/fontTable" Target="fontTable.xm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4.pd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1422</TotalTime>
  <Pages>21</Pages>
  <Words>6822</Words>
  <Characters>37524</Characters>
  <Application>Microsoft Office Word</Application>
  <DocSecurity>0</DocSecurity>
  <Lines>312</Lines>
  <Paragraphs>88</Paragraphs>
  <ScaleCrop>false</ScaleCrop>
  <HeadingPairs>
    <vt:vector size="2" baseType="variant">
      <vt:variant>
        <vt:lpstr>Título</vt:lpstr>
      </vt:variant>
      <vt:variant>
        <vt:i4>1</vt:i4>
      </vt:variant>
    </vt:vector>
  </HeadingPairs>
  <TitlesOfParts>
    <vt:vector size="1" baseType="lpstr">
      <vt:lpstr> A simulation study to compare ^{210}Pb dating analyses </vt:lpstr>
    </vt:vector>
  </TitlesOfParts>
  <Company>Universidad Nacional Autonoma de México</Company>
  <LinksUpToDate>false</LinksUpToDate>
  <CharactersWithSpaces>44258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simulation study to compare ^{210}Pb dating analyses</dc:title>
  <dc:creator>Marco A Aquino-López;Nicole K. Sanderson;Maarten Blaauw;Joan-Albert Sanchez-Cabeza;Ana Carolina Ruiz-Fernandez;J Andrés Christen</dc:creator>
  <cp:keywords/>
  <cp:lastModifiedBy>Reviewer</cp:lastModifiedBy>
  <cp:revision>46</cp:revision>
  <dcterms:created xsi:type="dcterms:W3CDTF">2021-06-27T00:48:00Z</dcterms:created>
  <dcterms:modified xsi:type="dcterms:W3CDTF">2021-06-28T01:25:00Z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increasing interest in understanding anthropogenic impacts on the environment have led to a considerable number of studies focusing on sedimentary records for the last \sim 100 - 200 years. Dating this period is often complicated by the poor resolutio</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bibliography.bib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Captions">
    <vt:lpwstr>False</vt:lpwstr>
  </property>
  <property fmtid="{D5CDD505-2E9C-101B-9397-08002B2CF9AE}" pid="13" name="cref">
    <vt:lpwstr>False</vt:lpwstr>
  </property>
  <property fmtid="{D5CDD505-2E9C-101B-9397-08002B2CF9AE}" pid="14" name="crossrefYaml">
    <vt:lpwstr>pandoc-crossref.yaml</vt:lpwstr>
  </property>
  <property fmtid="{D5CDD505-2E9C-101B-9397-08002B2CF9AE}" pid="15" name="date">
    <vt:lpwstr> </vt:lpwstr>
  </property>
  <property fmtid="{D5CDD505-2E9C-101B-9397-08002B2CF9AE}" pid="16" name="eqLabels">
    <vt:lpwstr>arabic</vt:lpwstr>
  </property>
  <property fmtid="{D5CDD505-2E9C-101B-9397-08002B2CF9AE}" pid="17" name="eqnPrefix">
    <vt:lpwstr/>
  </property>
  <property fmtid="{D5CDD505-2E9C-101B-9397-08002B2CF9AE}" pid="18" name="eqnPrefixTemplate">
    <vt:lpwstr>p i</vt:lpwstr>
  </property>
  <property fmtid="{D5CDD505-2E9C-101B-9397-08002B2CF9AE}" pid="19" name="figLabels">
    <vt:lpwstr>arabic</vt:lpwstr>
  </property>
  <property fmtid="{D5CDD505-2E9C-101B-9397-08002B2CF9AE}" pid="20" name="figPrefix">
    <vt:lpwstr/>
  </property>
  <property fmtid="{D5CDD505-2E9C-101B-9397-08002B2CF9AE}" pid="21" name="figPrefixTemplate">
    <vt:lpwstr>p i</vt:lpwstr>
  </property>
  <property fmtid="{D5CDD505-2E9C-101B-9397-08002B2CF9AE}" pid="22" name="figureTemplate">
    <vt:lpwstr>figureTitle ititleDelim t</vt:lpwstr>
  </property>
  <property fmtid="{D5CDD505-2E9C-101B-9397-08002B2CF9AE}" pid="23" name="figureTitle">
    <vt:lpwstr>Figure</vt:lpwstr>
  </property>
  <property fmtid="{D5CDD505-2E9C-101B-9397-08002B2CF9AE}" pid="24" name="lastDelim">
    <vt:lpwstr>, </vt:lpwstr>
  </property>
  <property fmtid="{D5CDD505-2E9C-101B-9397-08002B2CF9AE}" pid="25" name="linkReferences">
    <vt:lpwstr>False</vt:lpwstr>
  </property>
  <property fmtid="{D5CDD505-2E9C-101B-9397-08002B2CF9AE}" pid="26" name="listingTemplate">
    <vt:lpwstr>listingTitle ititleDelim t</vt:lpwstr>
  </property>
  <property fmtid="{D5CDD505-2E9C-101B-9397-08002B2CF9AE}" pid="27" name="listingTitle">
    <vt:lpwstr>Listing</vt:lpwstr>
  </property>
  <property fmtid="{D5CDD505-2E9C-101B-9397-08002B2CF9AE}" pid="28" name="listings">
    <vt:lpwstr>False</vt:lpwstr>
  </property>
  <property fmtid="{D5CDD505-2E9C-101B-9397-08002B2CF9AE}" pid="29" name="lofTitle">
    <vt:lpwstr>List of Figures</vt:lpwstr>
  </property>
  <property fmtid="{D5CDD505-2E9C-101B-9397-08002B2CF9AE}" pid="30" name="lolTitle">
    <vt:lpwstr>List of Listings</vt:lpwstr>
  </property>
  <property fmtid="{D5CDD505-2E9C-101B-9397-08002B2CF9AE}" pid="31" name="lotTitle">
    <vt:lpwstr>List of Tables</vt:lpwstr>
  </property>
  <property fmtid="{D5CDD505-2E9C-101B-9397-08002B2CF9AE}" pid="32" name="lstLabels">
    <vt:lpwstr>arabic</vt:lpwstr>
  </property>
  <property fmtid="{D5CDD505-2E9C-101B-9397-08002B2CF9AE}" pid="33" name="lstPrefix">
    <vt:lpwstr/>
  </property>
  <property fmtid="{D5CDD505-2E9C-101B-9397-08002B2CF9AE}" pid="34" name="lstPrefixTemplate">
    <vt:lpwstr>p i</vt:lpwstr>
  </property>
  <property fmtid="{D5CDD505-2E9C-101B-9397-08002B2CF9AE}" pid="35" name="nameInLink">
    <vt:lpwstr>False</vt:lpwstr>
  </property>
  <property fmtid="{D5CDD505-2E9C-101B-9397-08002B2CF9AE}" pid="36" name="numberSections">
    <vt:lpwstr>False</vt:lpwstr>
  </property>
  <property fmtid="{D5CDD505-2E9C-101B-9397-08002B2CF9AE}" pid="37" name="pairDelim">
    <vt:lpwstr>, </vt:lpwstr>
  </property>
  <property fmtid="{D5CDD505-2E9C-101B-9397-08002B2CF9AE}" pid="38" name="rangeDelim">
    <vt:lpwstr>-</vt:lpwstr>
  </property>
  <property fmtid="{D5CDD505-2E9C-101B-9397-08002B2CF9AE}" pid="39" name="refDelim">
    <vt:lpwstr>, </vt:lpwstr>
  </property>
  <property fmtid="{D5CDD505-2E9C-101B-9397-08002B2CF9AE}" pid="40" name="refIndexTemplate">
    <vt:lpwstr>isuf</vt:lpwstr>
  </property>
  <property fmtid="{D5CDD505-2E9C-101B-9397-08002B2CF9AE}" pid="41" name="secHeaderDelim">
    <vt:lpwstr> </vt:lpwstr>
  </property>
  <property fmtid="{D5CDD505-2E9C-101B-9397-08002B2CF9AE}" pid="42" name="secHeaderTemplate">
    <vt:lpwstr>isecHeaderDelim[n]t</vt:lpwstr>
  </property>
  <property fmtid="{D5CDD505-2E9C-101B-9397-08002B2CF9AE}" pid="43" name="secLabels">
    <vt:lpwstr>arabic</vt:lpwstr>
  </property>
  <property fmtid="{D5CDD505-2E9C-101B-9397-08002B2CF9AE}" pid="44" name="secPrefix">
    <vt:lpwstr/>
  </property>
  <property fmtid="{D5CDD505-2E9C-101B-9397-08002B2CF9AE}" pid="45" name="secPrefixTemplate">
    <vt:lpwstr>p i</vt:lpwstr>
  </property>
  <property fmtid="{D5CDD505-2E9C-101B-9397-08002B2CF9AE}" pid="46" name="sectionsDepth">
    <vt:lpwstr>0</vt:lpwstr>
  </property>
  <property fmtid="{D5CDD505-2E9C-101B-9397-08002B2CF9AE}" pid="47" name="subfigGrid">
    <vt:lpwstr>False</vt:lpwstr>
  </property>
  <property fmtid="{D5CDD505-2E9C-101B-9397-08002B2CF9AE}" pid="48" name="subfigLabels">
    <vt:lpwstr>alpha a</vt:lpwstr>
  </property>
  <property fmtid="{D5CDD505-2E9C-101B-9397-08002B2CF9AE}" pid="49" name="subfigureChildTemplate">
    <vt:lpwstr>i</vt:lpwstr>
  </property>
  <property fmtid="{D5CDD505-2E9C-101B-9397-08002B2CF9AE}" pid="50" name="subfigureRefIndexTemplate">
    <vt:lpwstr>isuf (s)</vt:lpwstr>
  </property>
  <property fmtid="{D5CDD505-2E9C-101B-9397-08002B2CF9AE}" pid="51" name="subfigureTemplate">
    <vt:lpwstr>figureTitle ititleDelim t. ccs</vt:lpwstr>
  </property>
  <property fmtid="{D5CDD505-2E9C-101B-9397-08002B2CF9AE}" pid="52" name="tableEqns">
    <vt:lpwstr>False</vt:lpwstr>
  </property>
  <property fmtid="{D5CDD505-2E9C-101B-9397-08002B2CF9AE}" pid="53" name="tableTemplate">
    <vt:lpwstr>tableTitle ititleDelim t</vt:lpwstr>
  </property>
  <property fmtid="{D5CDD505-2E9C-101B-9397-08002B2CF9AE}" pid="54" name="tableTitle">
    <vt:lpwstr>Table</vt:lpwstr>
  </property>
  <property fmtid="{D5CDD505-2E9C-101B-9397-08002B2CF9AE}" pid="55" name="tblLabels">
    <vt:lpwstr>arabic</vt:lpwstr>
  </property>
  <property fmtid="{D5CDD505-2E9C-101B-9397-08002B2CF9AE}" pid="56" name="tblPrefix">
    <vt:lpwstr/>
  </property>
  <property fmtid="{D5CDD505-2E9C-101B-9397-08002B2CF9AE}" pid="57" name="tblPrefixTemplate">
    <vt:lpwstr>p i</vt:lpwstr>
  </property>
  <property fmtid="{D5CDD505-2E9C-101B-9397-08002B2CF9AE}" pid="58" name="titleDelim">
    <vt:lpwstr>:</vt:lpwstr>
  </property>
</Properties>
</file>