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91444F" w14:textId="2051C68A" w:rsidR="000169BA" w:rsidRDefault="006D7651">
      <w:pPr>
        <w:pStyle w:val="Title"/>
      </w:pPr>
      <w:commentRangeStart w:id="0"/>
      <w:r>
        <w:t xml:space="preserve">Using </w:t>
      </w:r>
      <m:oMath>
        <m:sSup>
          <m:sSupPr>
            <m:ctrlPr>
              <w:del w:id="1" w:author="Maarten Blaauw" w:date="2020-11-06T06:19:00Z">
                <w:rPr>
                  <w:rFonts w:ascii="Cambria Math" w:hAnsi="Cambria Math"/>
                </w:rPr>
              </w:del>
            </m:ctrlPr>
          </m:sSupPr>
          <m:e>
            <m:r>
              <w:del w:id="2" w:author="Maarten Blaauw" w:date="2020-11-06T06:19:00Z">
                <m:rPr>
                  <m:sty m:val="bi"/>
                </m:rPr>
                <w:rPr>
                  <w:rFonts w:ascii="Cambria Math" w:hAnsi="Cambria Math"/>
                </w:rPr>
                <m:t>​</m:t>
              </w:del>
            </m:r>
          </m:e>
          <m:sup>
            <m:r>
              <w:del w:id="3" w:author="Maarten Blaauw" w:date="2020-11-06T06:19:00Z">
                <m:rPr>
                  <m:sty m:val="bi"/>
                </m:rPr>
                <w:rPr>
                  <w:rFonts w:ascii="Cambria Math" w:hAnsi="Cambria Math"/>
                </w:rPr>
                <m:t>210</m:t>
              </w:del>
            </m:r>
          </m:sup>
        </m:sSup>
        <m:r>
          <w:del w:id="4" w:author="Maarten Blaauw" w:date="2020-11-06T06:19:00Z">
            <m:rPr>
              <m:sty m:val="bi"/>
            </m:rPr>
            <w:rPr>
              <w:rFonts w:ascii="Cambria Math" w:hAnsi="Cambria Math"/>
            </w:rPr>
            <m:t>Pb</m:t>
          </w:del>
        </m:r>
      </m:oMath>
      <w:del w:id="5" w:author="Maarten Blaauw" w:date="2020-11-06T06:19:00Z">
        <w:r w:rsidDel="00761790">
          <w:delText xml:space="preserve"> </w:delText>
        </w:r>
      </w:del>
      <w:r>
        <w:t xml:space="preserve">Simulations </w:t>
      </w:r>
      <w:ins w:id="6" w:author="Maarten Blaauw" w:date="2020-11-06T06:19:00Z">
        <w:r w:rsidR="00761790">
          <w:t xml:space="preserve">to </w:t>
        </w:r>
        <w:proofErr w:type="spellStart"/>
        <w:r w:rsidR="00761790">
          <w:t>Analyse</w:t>
        </w:r>
        <w:proofErr w:type="spellEnd"/>
        <w:r w:rsidR="00761790">
          <w:t xml:space="preserve"> and Compare </w:t>
        </w:r>
        <w:r w:rsidR="00761790" w:rsidRPr="00761790">
          <w:rPr>
            <w:vertAlign w:val="superscript"/>
            <w:rPrChange w:id="7" w:author="Maarten Blaauw" w:date="2020-11-06T06:19:00Z">
              <w:rPr/>
            </w:rPrChange>
          </w:rPr>
          <w:t>210</w:t>
        </w:r>
        <w:r w:rsidR="00761790">
          <w:t>Pb-based</w:t>
        </w:r>
      </w:ins>
      <w:del w:id="8" w:author="Maarten Blaauw" w:date="2020-11-06T06:19:00Z">
        <w:r w:rsidDel="00761790">
          <w:delText>for</w:delText>
        </w:r>
      </w:del>
      <w:r>
        <w:t xml:space="preserve"> </w:t>
      </w:r>
      <w:ins w:id="9" w:author="Maarten Blaauw" w:date="2020-11-06T06:19:00Z">
        <w:r w:rsidR="00761790">
          <w:t xml:space="preserve">Age-depth </w:t>
        </w:r>
      </w:ins>
      <w:ins w:id="10" w:author="Maarten Blaauw" w:date="2020-11-06T06:18:00Z">
        <w:r w:rsidR="00761790">
          <w:t>M</w:t>
        </w:r>
      </w:ins>
      <w:del w:id="11" w:author="Maarten Blaauw" w:date="2020-11-06T06:18:00Z">
        <w:r w:rsidDel="00761790">
          <w:delText>m</w:delText>
        </w:r>
      </w:del>
      <w:r>
        <w:t>odel</w:t>
      </w:r>
      <w:ins w:id="12" w:author="Maarten Blaauw" w:date="2020-11-06T06:19:00Z">
        <w:r w:rsidR="00761790">
          <w:t>s</w:t>
        </w:r>
        <w:r w:rsidR="00761790" w:rsidDel="00761790">
          <w:t xml:space="preserve"> </w:t>
        </w:r>
      </w:ins>
      <w:del w:id="13" w:author="Maarten Blaauw" w:date="2020-11-06T06:19:00Z">
        <w:r w:rsidDel="00761790">
          <w:delText xml:space="preserve"> Comparison and </w:delText>
        </w:r>
      </w:del>
      <w:del w:id="14" w:author="Maarten Blaauw" w:date="2020-11-06T06:18:00Z">
        <w:r w:rsidDel="00761790">
          <w:delText>a</w:delText>
        </w:r>
      </w:del>
      <w:del w:id="15" w:author="Maarten Blaauw" w:date="2020-11-06T06:19:00Z">
        <w:r w:rsidDel="00761790">
          <w:delText>nalysi</w:delText>
        </w:r>
      </w:del>
      <w:del w:id="16" w:author="Maarten Blaauw" w:date="2020-11-06T06:18:00Z">
        <w:r w:rsidDel="00761790">
          <w:delText>ng</w:delText>
        </w:r>
      </w:del>
      <w:commentRangeEnd w:id="0"/>
      <w:r w:rsidR="00761790">
        <w:rPr>
          <w:rStyle w:val="CommentReference"/>
          <w:rFonts w:asciiTheme="minorHAnsi" w:eastAsiaTheme="minorHAnsi" w:hAnsiTheme="minorHAnsi" w:cstheme="minorBidi"/>
          <w:b w:val="0"/>
          <w:bCs w:val="0"/>
          <w:color w:val="auto"/>
        </w:rPr>
        <w:commentReference w:id="0"/>
      </w:r>
    </w:p>
    <w:p w14:paraId="2CF6503C" w14:textId="77777777" w:rsidR="000169BA" w:rsidRDefault="006D7651">
      <w:pPr>
        <w:pStyle w:val="Author"/>
      </w:pPr>
      <w:r>
        <w:t>Marco A Aquino-López</w:t>
      </w:r>
      <w:r>
        <w:rPr>
          <w:rStyle w:val="FootnoteReference"/>
        </w:rPr>
        <w:footnoteReference w:id="1"/>
      </w:r>
      <w:r>
        <w:rPr>
          <w:rStyle w:val="FootnoteReference"/>
        </w:rPr>
        <w:footnoteReference w:id="2"/>
      </w:r>
    </w:p>
    <w:p w14:paraId="0070D6DB" w14:textId="77777777" w:rsidR="000169BA" w:rsidRDefault="006D7651">
      <w:pPr>
        <w:pStyle w:val="Author"/>
      </w:pPr>
      <w:r>
        <w:t>Nicole K. Sanderson</w:t>
      </w:r>
      <w:r>
        <w:rPr>
          <w:rStyle w:val="FootnoteReference"/>
        </w:rPr>
        <w:footnoteReference w:id="3"/>
      </w:r>
    </w:p>
    <w:p w14:paraId="03EF46DC" w14:textId="77777777" w:rsidR="000169BA" w:rsidRDefault="006D7651">
      <w:pPr>
        <w:pStyle w:val="Author"/>
      </w:pPr>
      <w:r>
        <w:t>Maarten Blaauw</w:t>
      </w:r>
      <w:r>
        <w:rPr>
          <w:rStyle w:val="FootnoteReference"/>
        </w:rPr>
        <w:footnoteReference w:id="4"/>
      </w:r>
    </w:p>
    <w:p w14:paraId="0D7E1B5A" w14:textId="77777777" w:rsidR="000169BA" w:rsidRDefault="006D7651">
      <w:pPr>
        <w:pStyle w:val="Author"/>
      </w:pPr>
      <w:r>
        <w:t>J Andrés Christen</w:t>
      </w:r>
      <w:r>
        <w:rPr>
          <w:rStyle w:val="FootnoteReference"/>
        </w:rPr>
        <w:footnoteReference w:id="5"/>
      </w:r>
    </w:p>
    <w:p w14:paraId="39EBF7DD" w14:textId="77777777" w:rsidR="000169BA" w:rsidRDefault="006D7651">
      <w:pPr>
        <w:pStyle w:val="Date"/>
      </w:pPr>
      <w:r>
        <w:t xml:space="preserve"> </w:t>
      </w:r>
    </w:p>
    <w:p w14:paraId="2C909B48" w14:textId="77777777" w:rsidR="000169BA" w:rsidRDefault="006D7651">
      <w:pPr>
        <w:pStyle w:val="FirstParagraph"/>
      </w:pPr>
      <w:r>
        <w:t>1</w:t>
      </w:r>
    </w:p>
    <w:p w14:paraId="42A1D579" w14:textId="77777777" w:rsidR="000169BA" w:rsidRDefault="006D7651">
      <w:pPr>
        <w:pStyle w:val="BodyText"/>
      </w:pPr>
      <w:r>
        <w:t>1</w:t>
      </w:r>
    </w:p>
    <w:p w14:paraId="55876543" w14:textId="77777777" w:rsidR="000169BA" w:rsidRDefault="006D7651">
      <w:pPr>
        <w:pStyle w:val="BodyText"/>
      </w:pPr>
      <w:commentRangeStart w:id="29"/>
      <w:r>
        <w:rPr>
          <w:b/>
        </w:rPr>
        <w:t xml:space="preserve">Using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Pr>
          <w:b/>
        </w:rPr>
        <w:t xml:space="preserve"> Simulations for model Comparison and </w:t>
      </w:r>
      <w:proofErr w:type="spellStart"/>
      <w:r>
        <w:rPr>
          <w:b/>
        </w:rPr>
        <w:t>analysing</w:t>
      </w:r>
      <w:commentRangeEnd w:id="29"/>
      <w:proofErr w:type="spellEnd"/>
      <w:r w:rsidR="004C307C">
        <w:rPr>
          <w:rStyle w:val="CommentReference"/>
        </w:rPr>
        <w:commentReference w:id="29"/>
      </w:r>
    </w:p>
    <w:p w14:paraId="4644A12B" w14:textId="77777777" w:rsidR="000169BA" w:rsidRDefault="006D7651">
      <w:pPr>
        <w:pStyle w:val="BodyText"/>
      </w:pPr>
      <w:r>
        <w:t>/</w:t>
      </w:r>
    </w:p>
    <w:p w14:paraId="51E7C2B1" w14:textId="333D6FF2" w:rsidR="000169BA" w:rsidRDefault="006D7651">
      <w:pPr>
        <w:pStyle w:val="BodyText"/>
      </w:pPr>
      <w:r>
        <w:rPr>
          <w:i/>
        </w:rPr>
        <w:t>Keywords:</w:t>
      </w:r>
      <w:r>
        <w:t xml:space="preserve"> Plum, Age-depth models, Chronology, Constant Rate of Supply, </w:t>
      </w:r>
      <w:ins w:id="30" w:author="Maarten Blaauw" w:date="2020-11-07T11:47:00Z">
        <w:r w:rsidR="004C307C">
          <w:t xml:space="preserve">Bayesian statistics, Classical statistics, </w:t>
        </w:r>
      </w:ins>
      <w:r>
        <w:t>Comparison.</w:t>
      </w:r>
    </w:p>
    <w:p w14:paraId="4324D27F" w14:textId="77777777" w:rsidR="000169BA" w:rsidRDefault="006D7651">
      <w:pPr>
        <w:pStyle w:val="Heading1"/>
      </w:pPr>
      <w:bookmarkStart w:id="31" w:name="introduction"/>
      <w:r>
        <w:t>Introduction</w:t>
      </w:r>
    </w:p>
    <w:p w14:paraId="76AC35F0" w14:textId="2D68A45C" w:rsidR="000169BA" w:rsidRDefault="00DF35A8">
      <w:pPr>
        <w:pStyle w:val="FirstParagraph"/>
      </w:pP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is a radioactive nuclide</w:t>
      </w:r>
      <w:del w:id="32" w:author="Maarten Blaauw" w:date="2020-11-07T11:48:00Z">
        <w:r w:rsidR="006D7651" w:rsidDel="004C307C">
          <w:delText>,</w:delText>
        </w:r>
      </w:del>
      <w:r w:rsidR="006D7651">
        <w:t xml:space="preserve"> which naturally forms in the atmosphere (as well as in the sediment) as result of the decay chain of </w:t>
      </w:r>
      <m:oMath>
        <m:sSup>
          <m:sSupPr>
            <m:ctrlPr>
              <w:rPr>
                <w:rFonts w:ascii="Cambria Math" w:hAnsi="Cambria Math"/>
              </w:rPr>
            </m:ctrlPr>
          </m:sSupPr>
          <m:e>
            <m:r>
              <w:rPr>
                <w:rFonts w:ascii="Cambria Math" w:hAnsi="Cambria Math"/>
              </w:rPr>
              <m:t>​</m:t>
            </m:r>
          </m:e>
          <m:sup>
            <m:r>
              <w:rPr>
                <w:rFonts w:ascii="Cambria Math" w:hAnsi="Cambria Math"/>
              </w:rPr>
              <m:t>238</m:t>
            </m:r>
          </m:sup>
        </m:sSup>
        <m:r>
          <w:rPr>
            <w:rFonts w:ascii="Cambria Math" w:hAnsi="Cambria Math"/>
          </w:rPr>
          <m:t>U</m:t>
        </m:r>
      </m:oMath>
      <w:r w:rsidR="006D7651">
        <w:t>. This isotope</w:t>
      </w:r>
      <w:ins w:id="33" w:author="Maarten Blaauw" w:date="2020-11-06T06:21:00Z">
        <w:r w:rsidR="00761790">
          <w:t xml:space="preserve">, </w:t>
        </w:r>
      </w:ins>
      <w:del w:id="34" w:author="Maarten Blaauw" w:date="2020-11-06T06:21:00Z">
        <w:r w:rsidR="006D7651" w:rsidDel="00761790">
          <w:delText xml:space="preserve"> (</w:delText>
        </w:r>
      </w:del>
      <w:r w:rsidR="006D7651">
        <w:t>with a half-life if 22.23 yr</w:t>
      </w:r>
      <w:ins w:id="35" w:author="Maarten Blaauw" w:date="2020-11-06T06:21:00Z">
        <w:r w:rsidR="00761790">
          <w:t>,</w:t>
        </w:r>
      </w:ins>
      <w:del w:id="36" w:author="Maarten Blaauw" w:date="2020-11-06T06:21:00Z">
        <w:r w:rsidR="006D7651" w:rsidDel="00761790">
          <w:delText>)</w:delText>
        </w:r>
      </w:del>
      <w:r w:rsidR="006D7651">
        <w:t xml:space="preserve"> is commonly used to date recent</w:t>
      </w:r>
      <w:ins w:id="37" w:author="Maarten Blaauw" w:date="2020-11-06T06:22:00Z">
        <w:r w:rsidR="00761790">
          <w:t>ly accumulated</w:t>
        </w:r>
      </w:ins>
      <w:r w:rsidR="006D7651">
        <w:t xml:space="preserve"> </w:t>
      </w:r>
      <w:del w:id="38" w:author="Maarten Blaauw" w:date="2020-11-06T06:22:00Z">
        <w:r w:rsidR="006D7651" w:rsidDel="00761790">
          <w:delText xml:space="preserve">recent </w:delText>
        </w:r>
      </w:del>
      <w:r w:rsidR="006D7651">
        <w:t>sediments (</w:t>
      </w:r>
      <m:oMath>
        <m:r>
          <w:rPr>
            <w:rFonts w:ascii="Cambria Math" w:hAnsi="Cambria Math"/>
          </w:rPr>
          <m:t>&lt;150</m:t>
        </m:r>
      </m:oMath>
      <w:r w:rsidR="006D7651">
        <w:t xml:space="preserve"> to </w:t>
      </w:r>
      <m:oMath>
        <m:r>
          <w:rPr>
            <w:rFonts w:ascii="Cambria Math" w:hAnsi="Cambria Math"/>
          </w:rPr>
          <m:t>200</m:t>
        </m:r>
      </m:oMath>
      <w:r w:rsidR="006D7651">
        <w:t xml:space="preserve"> yr). Unlike</w:t>
      </w:r>
      <w:ins w:id="39" w:author="Maarten Blaauw" w:date="2020-11-07T11:50:00Z">
        <w:r w:rsidR="004C307C">
          <w:t xml:space="preserve"> to</w:t>
        </w:r>
      </w:ins>
      <w:r w:rsidR="006D7651">
        <w:t xml:space="preserve"> other dating techniques such as </w:t>
      </w:r>
      <m:oMath>
        <m:sSup>
          <m:sSupPr>
            <m:ctrlPr>
              <w:rPr>
                <w:rFonts w:ascii="Cambria Math" w:hAnsi="Cambria Math"/>
              </w:rPr>
            </m:ctrlPr>
          </m:sSupPr>
          <m:e>
            <m:r>
              <w:rPr>
                <w:rFonts w:ascii="Cambria Math" w:hAnsi="Cambria Math"/>
              </w:rPr>
              <m:t>​</m:t>
            </m:r>
          </m:e>
          <m:sup>
            <m:r>
              <w:rPr>
                <w:rFonts w:ascii="Cambria Math" w:hAnsi="Cambria Math"/>
              </w:rPr>
              <m:t>14</m:t>
            </m:r>
          </m:sup>
        </m:sSup>
        <m:r>
          <w:rPr>
            <w:rFonts w:ascii="Cambria Math" w:hAnsi="Cambria Math"/>
          </w:rPr>
          <m:t>C</m:t>
        </m:r>
      </m:oMath>
      <w:r w:rsidR="006D7651">
        <w:t xml:space="preserve"> (radiocarbon), a single measurement of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is useless for dating and it is only when a </w:t>
      </w:r>
      <w:del w:id="40" w:author="Maarten Blaauw" w:date="2020-11-07T11:48:00Z">
        <w:r w:rsidR="006D7651" w:rsidDel="004C307C">
          <w:delText xml:space="preserve">good </w:delText>
        </w:r>
      </w:del>
      <w:ins w:id="41" w:author="Maarten Blaauw" w:date="2020-11-07T11:48:00Z">
        <w:r w:rsidR="004C307C">
          <w:t xml:space="preserve">suitable </w:t>
        </w:r>
      </w:ins>
      <w:r w:rsidR="006D7651">
        <w:t xml:space="preserve">portion of the decay curve is measured (together with </w:t>
      </w:r>
      <w:r w:rsidR="006D7651">
        <w:lastRenderedPageBreak/>
        <w:t xml:space="preserve">certain assumptions about the sedimentation process) </w:t>
      </w:r>
      <w:del w:id="42" w:author="Maarten Blaauw" w:date="2020-11-07T11:51:00Z">
        <w:r w:rsidR="006D7651" w:rsidDel="004C307C">
          <w:delText xml:space="preserve">when </w:delText>
        </w:r>
      </w:del>
      <w:ins w:id="43" w:author="Maarten Blaauw" w:date="2020-11-07T11:51:00Z">
        <w:r w:rsidR="004C307C">
          <w:t xml:space="preserve">that </w:t>
        </w:r>
      </w:ins>
      <w:r w:rsidR="006D7651">
        <w:t xml:space="preserve">a chronology can be established. In recent </w:t>
      </w:r>
      <w:del w:id="44" w:author="Maarten Blaauw" w:date="2020-11-07T15:33:00Z">
        <w:r w:rsidR="006D7651" w:rsidDel="00DF35A8">
          <w:delText xml:space="preserve">years </w:delText>
        </w:r>
      </w:del>
      <w:ins w:id="45" w:author="Maarten Blaauw" w:date="2020-11-07T15:33:00Z">
        <w:r>
          <w:t>decades</w:t>
        </w:r>
      </w:ins>
      <w:ins w:id="46" w:author="Maarten Blaauw" w:date="2020-11-08T14:12:00Z">
        <w:r w:rsidR="0078291C">
          <w:t>,</w:t>
        </w:r>
      </w:ins>
      <w:ins w:id="47" w:author="Maarten Blaauw" w:date="2020-11-07T15:34:00Z">
        <w:r>
          <w:t xml:space="preserve"> increasing amounts of</w:t>
        </w:r>
      </w:ins>
      <w:ins w:id="48" w:author="Maarten Blaauw" w:date="2020-11-07T15:33:00Z">
        <w:r>
          <w:t xml:space="preserve"> </w:t>
        </w:r>
      </w:ins>
      <w:r w:rsidR="006D7651">
        <w:t xml:space="preserve">palaeoecological and pollution studies have </w:t>
      </w:r>
      <w:ins w:id="49" w:author="Maarten Blaauw" w:date="2020-11-07T15:34:00Z">
        <w:r>
          <w:t>focused on</w:t>
        </w:r>
      </w:ins>
      <w:del w:id="50" w:author="Maarten Blaauw" w:date="2020-11-07T11:52:00Z">
        <w:r w:rsidR="006D7651" w:rsidDel="004C307C">
          <w:delText>gain an</w:delText>
        </w:r>
      </w:del>
      <w:del w:id="51" w:author="Maarten Blaauw" w:date="2020-11-07T15:34:00Z">
        <w:r w:rsidR="006D7651" w:rsidDel="00DF35A8">
          <w:delText xml:space="preserve"> </w:delText>
        </w:r>
        <w:commentRangeStart w:id="52"/>
        <w:r w:rsidR="006D7651" w:rsidDel="00DF35A8">
          <w:delText xml:space="preserve">increasing interest </w:delText>
        </w:r>
        <w:commentRangeEnd w:id="52"/>
        <w:r w:rsidR="004C307C" w:rsidDel="00DF35A8">
          <w:rPr>
            <w:rStyle w:val="CommentReference"/>
          </w:rPr>
          <w:commentReference w:id="52"/>
        </w:r>
        <w:r w:rsidR="006D7651" w:rsidDel="00DF35A8">
          <w:delText>in the study of</w:delText>
        </w:r>
      </w:del>
      <w:r w:rsidR="006D7651">
        <w:t xml:space="preserve"> recent sediments </w:t>
      </w:r>
      <w:proofErr w:type="gramStart"/>
      <w:r w:rsidR="006D7651">
        <w:t>in order to</w:t>
      </w:r>
      <w:proofErr w:type="gramEnd"/>
      <w:r w:rsidR="006D7651">
        <w:t xml:space="preserve"> </w:t>
      </w:r>
      <w:del w:id="53" w:author="Maarten Blaauw" w:date="2020-11-08T14:12:00Z">
        <w:r w:rsidR="006D7651" w:rsidDel="0078291C">
          <w:delText xml:space="preserve">measure </w:delText>
        </w:r>
      </w:del>
      <w:ins w:id="54" w:author="Maarten Blaauw" w:date="2020-11-08T14:12:00Z">
        <w:r w:rsidR="0078291C">
          <w:t xml:space="preserve">reconstruct </w:t>
        </w:r>
      </w:ins>
      <w:del w:id="55" w:author="Maarten Blaauw" w:date="2020-11-07T11:52:00Z">
        <w:r w:rsidR="006D7651" w:rsidDel="004C307C">
          <w:delText xml:space="preserve">the </w:delText>
        </w:r>
      </w:del>
      <w:r w:rsidR="006D7651">
        <w:t>human impact</w:t>
      </w:r>
      <w:ins w:id="56" w:author="Maarten Blaauw" w:date="2020-11-07T11:52:00Z">
        <w:r w:rsidR="004C307C">
          <w:t>s on</w:t>
        </w:r>
      </w:ins>
      <w:del w:id="57" w:author="Maarten Blaauw" w:date="2020-11-07T11:52:00Z">
        <w:r w:rsidR="006D7651" w:rsidDel="004C307C">
          <w:delText xml:space="preserve"> in</w:delText>
        </w:r>
      </w:del>
      <w:r w:rsidR="006D7651">
        <w:t xml:space="preserve"> the environment</w:t>
      </w:r>
      <w:ins w:id="58" w:author="Maarten Blaauw" w:date="2020-11-07T15:34:00Z">
        <w:r>
          <w:t xml:space="preserve"> (</w:t>
        </w:r>
      </w:ins>
      <w:ins w:id="59" w:author="Maarten Blaauw" w:date="2020-11-07T15:35:00Z">
        <w:r>
          <w:t xml:space="preserve">e.g., Courtney </w:t>
        </w:r>
      </w:ins>
      <w:ins w:id="60" w:author="Maarten Blaauw" w:date="2020-11-07T15:36:00Z">
        <w:r>
          <w:t>Mustaphi et al. 2019</w:t>
        </w:r>
      </w:ins>
      <w:ins w:id="61" w:author="Maarten Blaauw" w:date="2020-11-07T15:34:00Z">
        <w:r>
          <w:t>)</w:t>
        </w:r>
      </w:ins>
      <w:r w:rsidR="006D7651">
        <w:t>. These studies strongly depend on the accuracy of the chronologies in order to correctly assign dates to chemical and biological changes.</w:t>
      </w:r>
    </w:p>
    <w:p w14:paraId="479E364B" w14:textId="70725FEE" w:rsidR="000169BA" w:rsidRDefault="00AC7FDE">
      <w:pPr>
        <w:pStyle w:val="BodyText"/>
      </w:pPr>
      <w:ins w:id="62" w:author="Maarten Blaauw" w:date="2020-11-08T14:43:00Z">
        <w:r>
          <w:t>A</w:t>
        </w:r>
      </w:ins>
      <w:ins w:id="63" w:author="Maarten Blaauw" w:date="2020-11-08T14:42:00Z">
        <w:r>
          <w:t xml:space="preserve"> range of traditional models </w:t>
        </w:r>
      </w:ins>
      <w:ins w:id="64" w:author="Maarten Blaauw" w:date="2020-11-08T14:43:00Z">
        <w:r>
          <w:t xml:space="preserve">is available </w:t>
        </w:r>
      </w:ins>
      <w:ins w:id="65" w:author="Maarten Blaauw" w:date="2020-11-08T14:42:00Z">
        <w:r>
          <w:t xml:space="preserve">for </w:t>
        </w:r>
      </w:ins>
      <w:del w:id="66" w:author="Maarten Blaauw" w:date="2020-11-08T14:42:00Z">
        <w:r w:rsidR="006D7651" w:rsidDel="00AC7FDE">
          <w:delText xml:space="preserve">The most commonly used model for </w:delText>
        </w:r>
      </w:del>
      <w:r w:rsidR="006D7651">
        <w:t xml:space="preserve">dating recent sediment using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del w:id="67" w:author="Maarten Blaauw" w:date="2020-11-08T14:42:00Z">
        <w:r w:rsidR="006D7651" w:rsidDel="00AC7FDE">
          <w:delText xml:space="preserve"> is</w:delText>
        </w:r>
      </w:del>
      <w:ins w:id="68" w:author="Maarten Blaauw" w:date="2020-11-08T14:42:00Z">
        <w:r>
          <w:t>,</w:t>
        </w:r>
      </w:ins>
      <w:ins w:id="69" w:author="Maarten Blaauw" w:date="2020-11-08T14:43:00Z">
        <w:r>
          <w:t xml:space="preserve"> most notably </w:t>
        </w:r>
      </w:ins>
      <w:del w:id="70" w:author="Maarten Blaauw" w:date="2020-11-08T14:43:00Z">
        <w:r w:rsidR="006D7651" w:rsidDel="00AC7FDE">
          <w:delText xml:space="preserve"> </w:delText>
        </w:r>
      </w:del>
      <w:r w:rsidR="006D7651">
        <w:t>the Constant Rate of Supply (CRS)</w:t>
      </w:r>
      <w:del w:id="71" w:author="Maarten Blaauw" w:date="2020-11-08T14:43:00Z">
        <w:r w:rsidR="006D7651" w:rsidDel="00AC7FDE">
          <w:delText xml:space="preserve"> model</w:delText>
        </w:r>
      </w:del>
      <w:ins w:id="72" w:author="Maarten Blaauw" w:date="2020-11-08T14:43:00Z">
        <w:r>
          <w:t xml:space="preserve">, </w:t>
        </w:r>
        <w:r w:rsidRPr="0078291C">
          <w:t xml:space="preserve">Constant </w:t>
        </w:r>
        <w:proofErr w:type="spellStart"/>
        <w:r w:rsidRPr="0078291C">
          <w:t>Flux:Constant</w:t>
        </w:r>
        <w:proofErr w:type="spellEnd"/>
        <w:r w:rsidRPr="0078291C">
          <w:t xml:space="preserve"> Sedimentation</w:t>
        </w:r>
        <w:r>
          <w:t xml:space="preserve"> [CF:CS] and Constant Initial Concentration [CIC] models</w:t>
        </w:r>
      </w:ins>
      <w:r w:rsidR="006D7651">
        <w:t xml:space="preserve"> (Appleby and Oldfield 1978; Robbins 1978</w:t>
      </w:r>
      <w:ins w:id="73" w:author="Maarten Blaauw" w:date="2020-11-08T14:43:00Z">
        <w:r>
          <w:t xml:space="preserve">; </w:t>
        </w:r>
      </w:ins>
      <w:del w:id="74" w:author="Maarten Blaauw" w:date="2020-11-08T14:43:00Z">
        <w:r w:rsidR="006D7651" w:rsidDel="00AC7FDE">
          <w:delText xml:space="preserve">; </w:delText>
        </w:r>
      </w:del>
      <w:r w:rsidR="006D7651">
        <w:t>Sanchez-Cabeza and Ruiz-Fernández 2012)</w:t>
      </w:r>
      <w:ins w:id="75" w:author="Maarten Blaauw" w:date="2020-11-08T14:43:00Z">
        <w:r>
          <w:t>. The CRS</w:t>
        </w:r>
      </w:ins>
      <w:ins w:id="76" w:author="Maarten Blaauw" w:date="2020-11-08T14:44:00Z">
        <w:r>
          <w:t xml:space="preserve"> model</w:t>
        </w:r>
      </w:ins>
      <w:ins w:id="77" w:author="Maarten Blaauw" w:date="2020-11-08T14:13:00Z">
        <w:r w:rsidR="0078291C">
          <w:t>,</w:t>
        </w:r>
      </w:ins>
      <w:r w:rsidR="006D7651">
        <w:t xml:space="preserve"> also known as Constant Flux </w:t>
      </w:r>
      <w:ins w:id="78" w:author="Maarten Blaauw" w:date="2020-11-08T14:13:00Z">
        <w:r w:rsidR="0078291C">
          <w:t>(</w:t>
        </w:r>
      </w:ins>
      <w:del w:id="79" w:author="Maarten Blaauw" w:date="2020-11-08T14:13:00Z">
        <w:r w:rsidR="006D7651" w:rsidDel="0078291C">
          <w:delText xml:space="preserve">- </w:delText>
        </w:r>
      </w:del>
      <w:r w:rsidR="006D7651">
        <w:t>CF</w:t>
      </w:r>
      <w:ins w:id="80" w:author="Maarten Blaauw" w:date="2020-11-08T14:13:00Z">
        <w:r w:rsidR="0078291C">
          <w:t>)</w:t>
        </w:r>
      </w:ins>
      <w:r w:rsidR="006D7651">
        <w:t xml:space="preserve"> model</w:t>
      </w:r>
      <w:del w:id="81" w:author="Maarten Blaauw" w:date="2020-11-08T14:44:00Z">
        <w:r w:rsidR="006D7651" w:rsidDel="00AC7FDE">
          <w:delText>. This is not the only model but it</w:delText>
        </w:r>
      </w:del>
      <w:r w:rsidR="006D7651">
        <w:t xml:space="preserve"> is by far the most popular (see figure </w:t>
      </w:r>
      <w:hyperlink w:anchor="fig:210models">
        <w:r w:rsidR="006D7651">
          <w:rPr>
            <w:rStyle w:val="Hyperlink"/>
          </w:rPr>
          <w:t>1</w:t>
        </w:r>
      </w:hyperlink>
      <w:r w:rsidR="006D7651">
        <w:t xml:space="preserve">) and </w:t>
      </w:r>
      <w:del w:id="82" w:author="Maarten Blaauw" w:date="2020-11-08T14:44:00Z">
        <w:r w:rsidR="006D7651" w:rsidDel="00AC7FDE">
          <w:delText xml:space="preserve">with </w:delText>
        </w:r>
      </w:del>
      <w:ins w:id="83" w:author="Maarten Blaauw" w:date="2020-11-08T14:44:00Z">
        <w:r>
          <w:t xml:space="preserve">has </w:t>
        </w:r>
      </w:ins>
      <w:ins w:id="84" w:author="Maarten Blaauw" w:date="2020-11-08T14:13:00Z">
        <w:r w:rsidR="0078291C">
          <w:t xml:space="preserve">the </w:t>
        </w:r>
      </w:ins>
      <w:r w:rsidR="006D7651">
        <w:t xml:space="preserve">most flexible assumptions. The CRS model assumes a constant supply of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to the sediment from the atmosphere and allows for changes in the sedimentation rate. In order to estimate a chronology</w:t>
      </w:r>
      <w:ins w:id="85" w:author="Maarten Blaauw" w:date="2020-11-08T14:44:00Z">
        <w:r>
          <w:t>,</w:t>
        </w:r>
      </w:ins>
      <w:r w:rsidR="006D7651">
        <w:t xml:space="preserve"> the CRS model uses a ratio between the complete inventory (the complete estimate of the radioactivity in the column of the sediment between the surface and a certain depth where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from the atmosphere can no longer be found) and the remaining inventory from depth </w:t>
      </w:r>
      <m:oMath>
        <m:r>
          <w:rPr>
            <w:rFonts w:ascii="Cambria Math" w:hAnsi="Cambria Math"/>
          </w:rPr>
          <m:t>x</m:t>
        </m:r>
      </m:oMath>
      <w:r w:rsidR="006D7651">
        <w:t xml:space="preserve"> (</w:t>
      </w:r>
      <m:oMath>
        <m:r>
          <w:rPr>
            <w:rFonts w:ascii="Cambria Math" w:hAnsi="Cambria Math"/>
          </w:rPr>
          <m:t>t(x)=</m:t>
        </m:r>
        <m:f>
          <m:fPr>
            <m:ctrlPr>
              <w:rPr>
                <w:rFonts w:ascii="Cambria Math" w:hAnsi="Cambria Math"/>
              </w:rPr>
            </m:ctrlPr>
          </m:fPr>
          <m:num>
            <m:r>
              <w:rPr>
                <w:rFonts w:ascii="Cambria Math" w:hAnsi="Cambria Math"/>
              </w:rPr>
              <m:t>1</m:t>
            </m:r>
          </m:num>
          <m:den>
            <m:r>
              <w:rPr>
                <w:rFonts w:ascii="Cambria Math" w:hAnsi="Cambria Math"/>
              </w:rPr>
              <m:t>λ</m:t>
            </m:r>
          </m:den>
        </m:f>
        <m:r>
          <m:rPr>
            <m:nor/>
          </m: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0</m:t>
                    </m:r>
                  </m:sub>
                </m:sSub>
              </m:num>
              <m:den>
                <m:sSub>
                  <m:sSubPr>
                    <m:ctrlPr>
                      <w:rPr>
                        <w:rFonts w:ascii="Cambria Math" w:hAnsi="Cambria Math"/>
                      </w:rPr>
                    </m:ctrlPr>
                  </m:sSubPr>
                  <m:e>
                    <m:r>
                      <w:rPr>
                        <w:rFonts w:ascii="Cambria Math" w:hAnsi="Cambria Math"/>
                      </w:rPr>
                      <m:t>A</m:t>
                    </m:r>
                  </m:e>
                  <m:sub>
                    <m:r>
                      <w:rPr>
                        <w:rFonts w:ascii="Cambria Math" w:hAnsi="Cambria Math"/>
                      </w:rPr>
                      <m:t>x</m:t>
                    </m:r>
                  </m:sub>
                </m:sSub>
              </m:den>
            </m:f>
          </m:e>
        </m:d>
      </m:oMath>
      <w:r w:rsidR="006D7651">
        <w:t xml:space="preserve">, where </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006D7651">
        <w:t xml:space="preserve"> is the complete inventory,</w:t>
      </w:r>
      <w:ins w:id="86" w:author="Maarten Blaauw" w:date="2020-11-08T14:45:00Z">
        <w:r>
          <w:t xml:space="preserve"> and</w:t>
        </w:r>
      </w:ins>
      <w:r w:rsidR="006D7651">
        <w:t xml:space="preserve"> </w:t>
      </w:r>
      <m:oMath>
        <m:r>
          <w:rPr>
            <w:rFonts w:ascii="Cambria Math" w:hAnsi="Cambria Math"/>
          </w:rPr>
          <m:t>λ</m:t>
        </m:r>
      </m:oMath>
      <w:r w:rsidR="006D7651">
        <w:t xml:space="preserve"> the decay constant of the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w:t>
      </w:r>
      <m:oMath>
        <m:r>
          <w:rPr>
            <w:rFonts w:ascii="Cambria Math" w:hAnsi="Cambria Math"/>
          </w:rPr>
          <m:t>≈.03114</m:t>
        </m:r>
      </m:oMath>
      <w:r w:rsidR="006D7651">
        <w:t>).</w:t>
      </w:r>
    </w:p>
    <w:p w14:paraId="1B95A9B3" w14:textId="560FF652" w:rsidR="000169BA" w:rsidRDefault="006D7651">
      <w:pPr>
        <w:pStyle w:val="BodyText"/>
      </w:pPr>
      <w:r>
        <w:t>Other</w:t>
      </w:r>
      <w:ins w:id="87" w:author="Maarten Blaauw" w:date="2020-11-08T14:54:00Z">
        <w:r w:rsidR="00813FDE">
          <w:t>, more restrictive</w:t>
        </w:r>
      </w:ins>
      <w:r>
        <w:t xml:space="preserve"> model</w:t>
      </w:r>
      <w:ins w:id="88" w:author="Maarten Blaauw" w:date="2020-11-08T14:53:00Z">
        <w:r w:rsidR="00813FDE">
          <w:t>s</w:t>
        </w:r>
      </w:ins>
      <w:r>
        <w:t xml:space="preserve"> </w:t>
      </w:r>
      <w:ins w:id="89" w:author="Maarten Blaauw" w:date="2020-11-08T14:54:00Z">
        <w:r w:rsidR="00813FDE">
          <w:t xml:space="preserve">such as CF:CS and CIC </w:t>
        </w:r>
      </w:ins>
      <w:r>
        <w:t>requi</w:t>
      </w:r>
      <w:del w:id="90" w:author="Maarten Blaauw" w:date="2020-11-08T14:53:00Z">
        <w:r w:rsidDel="00813FDE">
          <w:delText>e</w:delText>
        </w:r>
      </w:del>
      <w:r>
        <w:t xml:space="preserve">re the assumption of </w:t>
      </w:r>
      <w:ins w:id="91" w:author="Maarten Blaauw" w:date="2020-11-08T14:53:00Z">
        <w:r w:rsidR="00813FDE">
          <w:t xml:space="preserve">a </w:t>
        </w:r>
      </w:ins>
      <w:r>
        <w:t xml:space="preserve">constant supply of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as well as other assumptions of the sedimentation process. The flexibility of the CRS, regarding its assumptions, comes at the cost of the need to measure a </w:t>
      </w:r>
      <w:del w:id="92" w:author="Maarten Blaauw" w:date="2020-11-08T14:55:00Z">
        <w:r w:rsidDel="00813FDE">
          <w:delText xml:space="preserve">good </w:delText>
        </w:r>
      </w:del>
      <w:ins w:id="93" w:author="Maarten Blaauw" w:date="2020-11-08T14:55:00Z">
        <w:r w:rsidR="00813FDE">
          <w:t xml:space="preserve">sufficient </w:t>
        </w:r>
      </w:ins>
      <w:r>
        <w:t xml:space="preserve">portion of the inventory or the use of interpolation </w:t>
      </w:r>
      <w:proofErr w:type="gramStart"/>
      <w:r>
        <w:t>in order to</w:t>
      </w:r>
      <w:proofErr w:type="gramEnd"/>
      <w:r>
        <w:t xml:space="preserve"> </w:t>
      </w:r>
      <w:del w:id="94" w:author="Maarten Blaauw" w:date="2020-11-08T14:55:00Z">
        <w:r w:rsidDel="00813FDE">
          <w:delText xml:space="preserve">fairly </w:delText>
        </w:r>
      </w:del>
      <w:ins w:id="95" w:author="Maarten Blaauw" w:date="2020-11-08T14:55:00Z">
        <w:r w:rsidR="00813FDE">
          <w:t xml:space="preserve">properly </w:t>
        </w:r>
      </w:ins>
      <w:r>
        <w:t xml:space="preserve">estimate the complete inventory of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in the sediment.</w:t>
      </w:r>
    </w:p>
    <w:p w14:paraId="579BF252" w14:textId="13C3CEAF" w:rsidR="000169BA" w:rsidRDefault="006D7651">
      <w:pPr>
        <w:pStyle w:val="BodyText"/>
      </w:pPr>
      <w:r>
        <w:t>This model has received several revisions in order to improve its accuracy and applicability. There are two types of revisions to this model: revisions to its uncertainty (Binford 1990; Appleby 2001; Sanchez-Cabeza et al. 2014) and to its applicability when extra information is available</w:t>
      </w:r>
      <w:ins w:id="96" w:author="Maarten Blaauw" w:date="2020-11-08T14:55:00Z">
        <w:r w:rsidR="00813FDE">
          <w:t xml:space="preserve">, such as </w:t>
        </w:r>
      </w:ins>
      <w:del w:id="97" w:author="Maarten Blaauw" w:date="2020-11-08T14:55:00Z">
        <w:r w:rsidDel="00813FDE">
          <w:delText xml:space="preserve"> -</w:delText>
        </w:r>
      </w:del>
      <w:r>
        <w:t xml:space="preserve">extra dating sources </w:t>
      </w:r>
      <w:ins w:id="98" w:author="Maarten Blaauw" w:date="2020-11-08T14:55:00Z">
        <w:r w:rsidR="00813FDE">
          <w:t>(</w:t>
        </w:r>
      </w:ins>
      <w:proofErr w:type="gramStart"/>
      <w:r>
        <w:t>e.g.</w:t>
      </w:r>
      <w:proofErr w:type="gramEnd"/>
      <w:r>
        <w:t xml:space="preserve"> </w:t>
      </w:r>
      <m:oMath>
        <m:sSup>
          <m:sSupPr>
            <m:ctrlPr>
              <w:rPr>
                <w:rFonts w:ascii="Cambria Math" w:hAnsi="Cambria Math"/>
              </w:rPr>
            </m:ctrlPr>
          </m:sSupPr>
          <m:e>
            <m:r>
              <w:rPr>
                <w:rFonts w:ascii="Cambria Math" w:hAnsi="Cambria Math"/>
              </w:rPr>
              <m:t>​</m:t>
            </m:r>
          </m:e>
          <m:sup>
            <m:r>
              <w:rPr>
                <w:rFonts w:ascii="Cambria Math" w:hAnsi="Cambria Math"/>
              </w:rPr>
              <m:t>137</m:t>
            </m:r>
          </m:sup>
        </m:sSup>
        <m:r>
          <w:rPr>
            <w:rFonts w:ascii="Cambria Math" w:hAnsi="Cambria Math"/>
          </w:rPr>
          <m:t>Cs</m:t>
        </m:r>
      </m:oMath>
      <w:ins w:id="99" w:author="Maarten Blaauw" w:date="2020-11-08T14:56:00Z">
        <w:r w:rsidR="00813FDE">
          <w:rPr>
            <w:rFonts w:eastAsiaTheme="minorEastAsia"/>
          </w:rPr>
          <w:t>)</w:t>
        </w:r>
      </w:ins>
      <w:r>
        <w:t xml:space="preserve"> or laminated sediments</w:t>
      </w:r>
      <w:del w:id="100" w:author="Maarten Blaauw" w:date="2020-11-08T14:56:00Z">
        <w:r w:rsidDel="00813FDE">
          <w:delText>-</w:delText>
        </w:r>
      </w:del>
      <w:r>
        <w:t xml:space="preserve"> (Appleby 1998, 2001, 2008)</w:t>
      </w:r>
      <w:ins w:id="101" w:author="Maarten Blaauw" w:date="2020-11-08T14:56:00Z">
        <w:r w:rsidR="00813FDE">
          <w:t>.</w:t>
        </w:r>
      </w:ins>
    </w:p>
    <w:p w14:paraId="14AC19C5" w14:textId="41BBC32C" w:rsidR="000169BA" w:rsidRDefault="006D7651">
      <w:pPr>
        <w:pStyle w:val="BodyText"/>
      </w:pPr>
      <w:r>
        <w:t xml:space="preserve">A recent </w:t>
      </w:r>
      <w:ins w:id="102" w:author="Maarten Blaauw" w:date="2020-11-08T14:56:00Z">
        <w:r w:rsidR="006F5D06">
          <w:t xml:space="preserve">inter-laboratory </w:t>
        </w:r>
        <w:proofErr w:type="spellStart"/>
        <w:r w:rsidR="006F5D06">
          <w:t>expetiment</w:t>
        </w:r>
        <w:proofErr w:type="spellEnd"/>
        <w:r w:rsidR="006F5D06">
          <w:t xml:space="preserve"> </w:t>
        </w:r>
      </w:ins>
      <w:del w:id="103" w:author="Maarten Blaauw" w:date="2020-11-08T14:56:00Z">
        <w:r w:rsidDel="006F5D06">
          <w:delText xml:space="preserve">study </w:delText>
        </w:r>
      </w:del>
      <w:r>
        <w:t>(</w:t>
      </w:r>
      <w:proofErr w:type="spellStart"/>
      <w:r>
        <w:t>Barsanti</w:t>
      </w:r>
      <w:proofErr w:type="spellEnd"/>
      <w:r>
        <w:t xml:space="preserve"> et al. 2020)</w:t>
      </w:r>
      <w:del w:id="104" w:author="Maarten Blaauw" w:date="2020-11-08T14:56:00Z">
        <w:r w:rsidDel="006F5D06">
          <w:delText>, an inter-laboratory experiment</w:delText>
        </w:r>
      </w:del>
      <w:r>
        <w:t xml:space="preserve"> presented a series of </w:t>
      </w:r>
      <w:ins w:id="105" w:author="Maarten Blaauw" w:date="2020-11-08T14:56:00Z">
        <w:r w:rsidR="006F5D06" w:rsidRPr="006F5D06">
          <w:rPr>
            <w:vertAlign w:val="superscript"/>
            <w:rPrChange w:id="106" w:author="Maarten Blaauw" w:date="2020-11-08T14:56:00Z">
              <w:rPr/>
            </w:rPrChange>
          </w:rPr>
          <w:t>210</w:t>
        </w:r>
        <w:r w:rsidR="006F5D06" w:rsidRPr="006F5D06">
          <w:rPr>
            <w:i/>
            <w:iCs/>
            <w:rPrChange w:id="107" w:author="Maarten Blaauw" w:date="2020-11-08T14:56:00Z">
              <w:rPr/>
            </w:rPrChange>
          </w:rPr>
          <w:t>Pb</w:t>
        </w:r>
        <w:r w:rsidR="006F5D06">
          <w:t xml:space="preserve"> </w:t>
        </w:r>
      </w:ins>
      <w:r>
        <w:t xml:space="preserve">data to different laboratories around the world. Each laboratory was ask to provide a chronology given the provided data. This experiment resulted in a whole range of different chronologies, given the same data, not only when different models were used, but even when the same model was applied. The authors strongly advised to the use of independent time markers (extra dating sources) </w:t>
      </w:r>
      <w:del w:id="108" w:author="Maarten Blaauw" w:date="2020-11-08T14:57:00Z">
        <w:r w:rsidDel="006F5D06">
          <w:delText xml:space="preserve">for the </w:delText>
        </w:r>
      </w:del>
      <w:ins w:id="109" w:author="Maarten Blaauw" w:date="2020-11-08T14:57:00Z">
        <w:r w:rsidR="006F5D06">
          <w:t xml:space="preserve">to </w:t>
        </w:r>
      </w:ins>
      <w:r>
        <w:t>validat</w:t>
      </w:r>
      <w:ins w:id="110" w:author="Maarten Blaauw" w:date="2020-11-08T14:57:00Z">
        <w:r w:rsidR="006F5D06">
          <w:t>e</w:t>
        </w:r>
      </w:ins>
      <w:del w:id="111" w:author="Maarten Blaauw" w:date="2020-11-08T14:57:00Z">
        <w:r w:rsidDel="006F5D06">
          <w:delText>ion of</w:delText>
        </w:r>
      </w:del>
      <w:r>
        <w:t xml:space="preserve"> the chronologies. This research clearly shows the effect that user decisions have on the resulting chronologies, </w:t>
      </w:r>
      <w:ins w:id="112" w:author="Maarten Blaauw" w:date="2020-11-08T14:57:00Z">
        <w:r w:rsidR="006F5D06">
          <w:t xml:space="preserve">and this </w:t>
        </w:r>
      </w:ins>
      <w:del w:id="113" w:author="Maarten Blaauw" w:date="2020-11-08T14:57:00Z">
        <w:r w:rsidDel="006F5D06">
          <w:delText xml:space="preserve">which </w:delText>
        </w:r>
      </w:del>
      <w:r>
        <w:t>becomes extremely important when trying to replicate the resulting chronologies. User</w:t>
      </w:r>
      <w:ins w:id="114" w:author="Maarten Blaauw" w:date="2020-11-08T14:57:00Z">
        <w:r w:rsidR="006F5D06">
          <w:t>s</w:t>
        </w:r>
      </w:ins>
      <w:r>
        <w:t xml:space="preserve"> trying to replicate these chronologies will not only need access to the raw data but also to </w:t>
      </w:r>
      <w:ins w:id="115" w:author="Maarten Blaauw" w:date="2020-11-08T14:58:00Z">
        <w:r w:rsidR="006C5E4B">
          <w:t>e</w:t>
        </w:r>
      </w:ins>
      <w:r>
        <w:t>very user decision which lead to the resulting chronology</w:t>
      </w:r>
      <w:del w:id="116" w:author="Maarten Blaauw" w:date="2020-11-08T14:58:00Z">
        <w:r w:rsidDel="006C5E4B">
          <w:delText>,</w:delText>
        </w:r>
      </w:del>
      <w:ins w:id="117" w:author="Maarten Blaauw" w:date="2020-11-08T14:58:00Z">
        <w:r w:rsidR="006C5E4B">
          <w:t xml:space="preserve">; </w:t>
        </w:r>
      </w:ins>
      <w:del w:id="118" w:author="Maarten Blaauw" w:date="2020-11-08T14:58:00Z">
        <w:r w:rsidDel="006C5E4B">
          <w:delText xml:space="preserve"> </w:delText>
        </w:r>
      </w:del>
      <w:r>
        <w:t xml:space="preserve">unfortunately </w:t>
      </w:r>
      <w:ins w:id="119" w:author="Maarten Blaauw" w:date="2020-11-08T14:58:00Z">
        <w:r w:rsidR="006C5E4B">
          <w:t xml:space="preserve">these </w:t>
        </w:r>
      </w:ins>
      <w:del w:id="120" w:author="Maarten Blaauw" w:date="2020-11-08T14:58:00Z">
        <w:r w:rsidDel="006C5E4B">
          <w:delText>these -</w:delText>
        </w:r>
      </w:del>
      <w:r>
        <w:t>raw data and decisions</w:t>
      </w:r>
      <w:del w:id="121" w:author="Maarten Blaauw" w:date="2020-11-08T14:58:00Z">
        <w:r w:rsidDel="006C5E4B">
          <w:delText>-</w:delText>
        </w:r>
      </w:del>
      <w:r>
        <w:t xml:space="preserve"> are rarely reported.</w:t>
      </w:r>
    </w:p>
    <w:p w14:paraId="29655636" w14:textId="77777777" w:rsidR="000169BA" w:rsidRDefault="006D7651">
      <w:pPr>
        <w:pStyle w:val="CaptionedFigure"/>
      </w:pPr>
      <w:bookmarkStart w:id="122" w:name="fig:210models"/>
      <w:r>
        <w:rPr>
          <w:noProof/>
        </w:rPr>
        <w:lastRenderedPageBreak/>
        <w:drawing>
          <wp:inline distT="0" distB="0" distL="0" distR="0" wp14:anchorId="158C65BE" wp14:editId="4627F5ED">
            <wp:extent cx="5334000" cy="4445000"/>
            <wp:effectExtent l="0" t="0" r="0" b="0"/>
            <wp:docPr id="1" name="Picture" descr="Frequency of ^{210}Pb dating models used in papers between 1964 and 2017. Data gather by Mustaphi et al. (2019) from literature review of 271 papers. CF:CS model also known as The Constant Flux - Constant Sedimentation (Robbins 1978), CIC (Constant Initial Concentration) presented by Goldberg (1963; Crozaz, Picciotto, and Breuck 1964; Robbins 1978), CRS - Constant Rate of Supply (Appleby and Oldfield 1978; Robbins 1978). "/>
            <wp:cNvGraphicFramePr/>
            <a:graphic xmlns:a="http://schemas.openxmlformats.org/drawingml/2006/main">
              <a:graphicData uri="http://schemas.openxmlformats.org/drawingml/2006/picture">
                <pic:pic xmlns:pic="http://schemas.openxmlformats.org/drawingml/2006/picture">
                  <pic:nvPicPr>
                    <pic:cNvPr id="0" name="Picture" descr="210Pbmodels-bar.pdf"/>
                    <pic:cNvPicPr>
                      <a:picLocks noChangeAspect="1" noChangeArrowheads="1"/>
                    </pic:cNvPicPr>
                  </pic:nvPicPr>
                  <pic:blipFill>
                    <a:blip r:embed="rId11"/>
                    <a:stretch>
                      <a:fillRect/>
                    </a:stretch>
                  </pic:blipFill>
                  <pic:spPr bwMode="auto">
                    <a:xfrm>
                      <a:off x="0" y="0"/>
                      <a:ext cx="5334000" cy="4445000"/>
                    </a:xfrm>
                    <a:prstGeom prst="rect">
                      <a:avLst/>
                    </a:prstGeom>
                    <a:noFill/>
                    <a:ln w="9525">
                      <a:noFill/>
                      <a:headEnd/>
                      <a:tailEnd/>
                    </a:ln>
                  </pic:spPr>
                </pic:pic>
              </a:graphicData>
            </a:graphic>
          </wp:inline>
        </w:drawing>
      </w:r>
      <w:bookmarkEnd w:id="122"/>
    </w:p>
    <w:p w14:paraId="2FA91F93" w14:textId="4F3E9DFA" w:rsidR="000169BA" w:rsidRDefault="003A24B4">
      <w:pPr>
        <w:pStyle w:val="ImageCaption"/>
      </w:pPr>
      <w:ins w:id="123" w:author="Maarten Blaauw" w:date="2020-11-08T16:51:00Z">
        <w:r>
          <w:t xml:space="preserve">Figure 1. </w:t>
        </w:r>
      </w:ins>
      <w:r w:rsidR="006D7651">
        <w:t xml:space="preserve">Frequency of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dating models used in papers between 1964 and 2017. Data gather</w:t>
      </w:r>
      <w:ins w:id="124" w:author="Maarten Blaauw" w:date="2020-11-08T14:58:00Z">
        <w:r w:rsidR="00F304AF">
          <w:t>ed</w:t>
        </w:r>
      </w:ins>
      <w:r w:rsidR="006D7651">
        <w:t xml:space="preserve"> by </w:t>
      </w:r>
      <w:ins w:id="125" w:author="Maarten Blaauw" w:date="2020-11-08T14:58:00Z">
        <w:r w:rsidR="00F304AF">
          <w:t xml:space="preserve">Courtney </w:t>
        </w:r>
      </w:ins>
      <w:r w:rsidR="006D7651">
        <w:t xml:space="preserve">Mustaphi et al. (2019) from </w:t>
      </w:r>
      <w:ins w:id="126" w:author="Maarten Blaauw" w:date="2020-11-08T14:59:00Z">
        <w:r w:rsidR="00F304AF">
          <w:t xml:space="preserve">a </w:t>
        </w:r>
      </w:ins>
      <w:r w:rsidR="006D7651">
        <w:t>literature review of 271 papers.</w:t>
      </w:r>
      <w:ins w:id="127" w:author="Maarten Blaauw" w:date="2020-11-08T14:59:00Z">
        <w:r w:rsidR="00F304AF">
          <w:t xml:space="preserve"> The models include </w:t>
        </w:r>
      </w:ins>
      <w:ins w:id="128" w:author="Maarten Blaauw" w:date="2020-11-08T15:00:00Z">
        <w:r w:rsidR="00F304AF">
          <w:t>CF:CF (</w:t>
        </w:r>
      </w:ins>
      <w:del w:id="129" w:author="Maarten Blaauw" w:date="2020-11-08T14:59:00Z">
        <w:r w:rsidR="006D7651" w:rsidDel="00F304AF">
          <w:delText xml:space="preserve"> CF:CS model also known as The </w:delText>
        </w:r>
      </w:del>
      <w:r w:rsidR="006D7651">
        <w:t>Constant Flux - Constant Sedimentation</w:t>
      </w:r>
      <w:del w:id="130" w:author="Maarten Blaauw" w:date="2020-11-08T15:00:00Z">
        <w:r w:rsidR="006D7651" w:rsidDel="00F304AF">
          <w:delText xml:space="preserve"> (</w:delText>
        </w:r>
      </w:del>
      <w:ins w:id="131" w:author="Maarten Blaauw" w:date="2020-11-08T14:59:00Z">
        <w:r w:rsidR="00F304AF">
          <w:t xml:space="preserve">; </w:t>
        </w:r>
      </w:ins>
      <w:r w:rsidR="006D7651">
        <w:t xml:space="preserve">Robbins 1978), CIC (Constant Initial Concentration) </w:t>
      </w:r>
      <w:del w:id="132" w:author="Maarten Blaauw" w:date="2020-11-08T14:59:00Z">
        <w:r w:rsidR="006D7651" w:rsidDel="00F304AF">
          <w:delText xml:space="preserve">presented by </w:delText>
        </w:r>
      </w:del>
      <w:ins w:id="133" w:author="Maarten Blaauw" w:date="2020-11-08T14:59:00Z">
        <w:r w:rsidR="00F304AF">
          <w:t>(</w:t>
        </w:r>
      </w:ins>
      <w:r w:rsidR="006D7651">
        <w:t xml:space="preserve">Goldberg </w:t>
      </w:r>
      <w:del w:id="134" w:author="Maarten Blaauw" w:date="2020-11-08T14:59:00Z">
        <w:r w:rsidR="006D7651" w:rsidDel="00F304AF">
          <w:delText>(</w:delText>
        </w:r>
      </w:del>
      <w:r w:rsidR="006D7651">
        <w:t>1963; Crozaz, Picciotto, and Breuck 1964; Robbins 1978)</w:t>
      </w:r>
      <w:ins w:id="135" w:author="Maarten Blaauw" w:date="2020-11-08T15:00:00Z">
        <w:r w:rsidR="00F304AF">
          <w:t xml:space="preserve"> and</w:t>
        </w:r>
      </w:ins>
      <w:del w:id="136" w:author="Maarten Blaauw" w:date="2020-11-08T15:00:00Z">
        <w:r w:rsidR="006D7651" w:rsidDel="00F304AF">
          <w:delText>,</w:delText>
        </w:r>
      </w:del>
      <w:r w:rsidR="006D7651">
        <w:t xml:space="preserve"> CRS </w:t>
      </w:r>
      <w:del w:id="137" w:author="Maarten Blaauw" w:date="2020-11-08T15:00:00Z">
        <w:r w:rsidR="006D7651" w:rsidDel="00F304AF">
          <w:delText>-</w:delText>
        </w:r>
      </w:del>
      <w:ins w:id="138" w:author="Maarten Blaauw" w:date="2020-11-08T15:00:00Z">
        <w:r w:rsidR="00F304AF">
          <w:t>–</w:t>
        </w:r>
      </w:ins>
      <w:r w:rsidR="006D7651">
        <w:t xml:space="preserve"> </w:t>
      </w:r>
      <w:ins w:id="139" w:author="Maarten Blaauw" w:date="2020-11-08T15:00:00Z">
        <w:r w:rsidR="00F304AF">
          <w:t>(</w:t>
        </w:r>
      </w:ins>
      <w:r w:rsidR="006D7651">
        <w:t>Constant Rate of Supply</w:t>
      </w:r>
      <w:ins w:id="140" w:author="Maarten Blaauw" w:date="2020-11-08T15:00:00Z">
        <w:r w:rsidR="00F304AF">
          <w:t>;</w:t>
        </w:r>
      </w:ins>
      <w:r w:rsidR="006D7651">
        <w:t xml:space="preserve"> </w:t>
      </w:r>
      <w:del w:id="141" w:author="Maarten Blaauw" w:date="2020-11-08T15:00:00Z">
        <w:r w:rsidR="006D7651" w:rsidDel="00F304AF">
          <w:delText>(</w:delText>
        </w:r>
      </w:del>
      <w:r w:rsidR="006D7651">
        <w:t xml:space="preserve">Appleby and Oldfield 1978; Robbins </w:t>
      </w:r>
      <w:commentRangeStart w:id="142"/>
      <w:r w:rsidR="00603369">
        <w:t>1978</w:t>
      </w:r>
      <w:commentRangeEnd w:id="142"/>
      <w:r w:rsidR="00603369">
        <w:rPr>
          <w:rStyle w:val="CommentReference"/>
          <w:i w:val="0"/>
        </w:rPr>
        <w:commentReference w:id="142"/>
      </w:r>
      <w:r w:rsidR="006D7651">
        <w:t xml:space="preserve">). </w:t>
      </w:r>
    </w:p>
    <w:p w14:paraId="062D0899" w14:textId="12438A16" w:rsidR="000169BA" w:rsidRDefault="006D7651">
      <w:pPr>
        <w:pStyle w:val="BodyText"/>
      </w:pPr>
      <w:r>
        <w:t xml:space="preserve">Recently Aquino-López et al. (2018) presented an alternative to these classical models, by introducing </w:t>
      </w:r>
      <w:ins w:id="143" w:author="Maarten Blaauw" w:date="2020-11-08T15:38:00Z">
        <w:r w:rsidR="00955613" w:rsidRPr="00955613">
          <w:rPr>
            <w:i/>
            <w:iCs/>
            <w:rPrChange w:id="144" w:author="Maarten Blaauw" w:date="2020-11-08T15:38:00Z">
              <w:rPr/>
            </w:rPrChange>
          </w:rPr>
          <w:t>Plum</w:t>
        </w:r>
        <w:r w:rsidR="00955613">
          <w:t xml:space="preserve">, </w:t>
        </w:r>
      </w:ins>
      <w:r>
        <w:t xml:space="preserve">a Bayesian approach to the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dating methodology</w:t>
      </w:r>
      <w:del w:id="145" w:author="Maarten Blaauw" w:date="2020-11-08T15:38:00Z">
        <w:r w:rsidDel="00955613">
          <w:delText xml:space="preserve">, called </w:delText>
        </w:r>
        <w:r w:rsidDel="00955613">
          <w:rPr>
            <w:i/>
          </w:rPr>
          <w:delText>Plum</w:delText>
        </w:r>
      </w:del>
      <w:r>
        <w:t xml:space="preserve">. This model </w:t>
      </w:r>
      <w:proofErr w:type="gramStart"/>
      <w:r>
        <w:t>trea</w:t>
      </w:r>
      <w:ins w:id="146" w:author="Maarten Blaauw" w:date="2020-11-08T15:38:00Z">
        <w:r w:rsidR="00955613">
          <w:t>t</w:t>
        </w:r>
      </w:ins>
      <w:proofErr w:type="gramEnd"/>
      <w:del w:id="147" w:author="Maarten Blaauw" w:date="2020-11-08T15:38:00Z">
        <w:r w:rsidDel="00955613">
          <w:delText>d</w:delText>
        </w:r>
      </w:del>
      <w:r>
        <w:t>s every data point as originating from a system, which includes the sedimentation process as well as the decay process. It also incorporate</w:t>
      </w:r>
      <w:ins w:id="148" w:author="Maarten Blaauw" w:date="2020-11-08T15:38:00Z">
        <w:r w:rsidR="00955613">
          <w:t>s</w:t>
        </w:r>
      </w:ins>
      <w:r>
        <w:t xml:space="preserve"> an important variable to the infer</w:t>
      </w:r>
      <w:ins w:id="149" w:author="Maarten Blaauw" w:date="2020-11-08T15:38:00Z">
        <w:r w:rsidR="00955613">
          <w:t>red</w:t>
        </w:r>
      </w:ins>
      <w:r>
        <w:t xml:space="preserve"> process</w:t>
      </w:r>
      <w:ins w:id="150" w:author="Maarten Blaauw" w:date="2020-11-08T15:38:00Z">
        <w:r w:rsidR="00955613">
          <w:t>es</w:t>
        </w:r>
      </w:ins>
      <w:r>
        <w:t xml:space="preserve">, the levels of supported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which naturally forms in the sediment and i</w:t>
      </w:r>
      <w:ins w:id="151" w:author="Maarten Blaauw" w:date="2020-11-08T15:39:00Z">
        <w:r w:rsidR="00955613">
          <w:t xml:space="preserve">s </w:t>
        </w:r>
      </w:ins>
      <w:del w:id="152" w:author="Maarten Blaauw" w:date="2020-11-08T15:39:00Z">
        <w:r w:rsidDel="00955613">
          <w:delText xml:space="preserve">t </w:delText>
        </w:r>
      </w:del>
      <w:r>
        <w:t>normally t</w:t>
      </w:r>
      <w:del w:id="153" w:author="Maarten Blaauw" w:date="2020-11-08T15:39:00Z">
        <w:r w:rsidDel="00955613">
          <w:delText>h</w:delText>
        </w:r>
      </w:del>
      <w:r>
        <w:t>rea</w:t>
      </w:r>
      <w:ins w:id="154" w:author="Maarten Blaauw" w:date="2020-11-08T15:39:00Z">
        <w:r w:rsidR="00955613">
          <w:t>t</w:t>
        </w:r>
      </w:ins>
      <w:del w:id="155" w:author="Maarten Blaauw" w:date="2020-11-08T15:39:00Z">
        <w:r w:rsidDel="00955613">
          <w:delText>d</w:delText>
        </w:r>
      </w:del>
      <w:r>
        <w:t>ed as a hindrance variable. Plum assumes that there exist</w:t>
      </w:r>
      <w:ins w:id="156" w:author="Maarten Blaauw" w:date="2020-11-08T15:39:00Z">
        <w:r w:rsidR="00955613">
          <w:t>s</w:t>
        </w:r>
      </w:ins>
      <w:r>
        <w:t xml:space="preserve"> a function </w:t>
      </w:r>
      <m:oMath>
        <m:r>
          <w:rPr>
            <w:rFonts w:ascii="Cambria Math" w:hAnsi="Cambria Math"/>
          </w:rPr>
          <m:t>t(x)</m:t>
        </m:r>
      </m:oMath>
      <w:r>
        <w:t xml:space="preserve"> such that,</w:t>
      </w:r>
    </w:p>
    <w:p w14:paraId="08AF7FEC" w14:textId="77777777" w:rsidR="000169BA" w:rsidRDefault="00DF35A8">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t</m:t>
                    </m:r>
                  </m:e>
                </m:acc>
                <m:r>
                  <w:rPr>
                    <w:rFonts w:ascii="Cambria Math" w:hAnsi="Cambria Math"/>
                  </w:rPr>
                  <m:t>∼</m:t>
                </m:r>
                <m:r>
                  <m:rPr>
                    <m:scr m:val="script"/>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i</m:t>
                            </m:r>
                          </m:sub>
                        </m:sSub>
                      </m:num>
                      <m:den>
                        <m:r>
                          <w:rPr>
                            <w:rFonts w:ascii="Cambria Math" w:hAnsi="Cambria Math"/>
                          </w:rPr>
                          <m:t>λ</m:t>
                        </m:r>
                      </m:den>
                    </m:f>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-λt(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-δ)</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-λt(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ρ</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e>
                </m:d>
                <m:r>
                  <w:rPr>
                    <w:rFonts w:ascii="Cambria Math" w:hAnsi="Cambria Math"/>
                  </w:rPr>
                  <m:t>.</m:t>
                </m:r>
              </m:e>
            </m:mr>
          </m:m>
        </m:oMath>
      </m:oMathPara>
    </w:p>
    <w:p w14:paraId="4FCB25E6" w14:textId="0A065163" w:rsidR="000169BA" w:rsidRDefault="00955613">
      <w:pPr>
        <w:pStyle w:val="FirstParagraph"/>
      </w:pPr>
      <w:r>
        <w:t>W</w:t>
      </w:r>
      <w:r w:rsidR="006D7651">
        <w:t>here</w:t>
      </w:r>
      <w:ins w:id="157" w:author="Maarten Blaauw" w:date="2020-11-08T15:39:00Z">
        <w:r>
          <w:t xml:space="preserve"> </w:t>
        </w:r>
        <w:proofErr w:type="spellStart"/>
        <w:r w:rsidRPr="00955613">
          <w:rPr>
            <w:i/>
            <w:iCs/>
            <w:rPrChange w:id="158" w:author="Maarten Blaauw" w:date="2020-11-08T15:40:00Z">
              <w:rPr/>
            </w:rPrChange>
          </w:rPr>
          <w:t>y</w:t>
        </w:r>
        <w:r w:rsidRPr="00955613">
          <w:rPr>
            <w:i/>
            <w:iCs/>
            <w:vertAlign w:val="subscript"/>
            <w:rPrChange w:id="159" w:author="Maarten Blaauw" w:date="2020-11-08T15:40:00Z">
              <w:rPr/>
            </w:rPrChange>
          </w:rPr>
          <w:t>i</w:t>
        </w:r>
        <w:proofErr w:type="spellEnd"/>
        <w:r>
          <w:t xml:space="preserve"> is the </w:t>
        </w:r>
      </w:ins>
      <w:ins w:id="160" w:author="Maarten Blaauw" w:date="2020-11-08T15:40:00Z">
        <w:r>
          <w:t xml:space="preserve">amount of </w:t>
        </w:r>
        <w:r w:rsidRPr="00955613">
          <w:rPr>
            <w:vertAlign w:val="superscript"/>
            <w:rPrChange w:id="161" w:author="Maarten Blaauw" w:date="2020-11-08T15:40:00Z">
              <w:rPr/>
            </w:rPrChange>
          </w:rPr>
          <w:t>210</w:t>
        </w:r>
        <w:r w:rsidRPr="00955613">
          <w:rPr>
            <w:i/>
            <w:iCs/>
            <w:rPrChange w:id="162" w:author="Maarten Blaauw" w:date="2020-11-08T15:40:00Z">
              <w:rPr/>
            </w:rPrChange>
          </w:rPr>
          <w:t>Pb</w:t>
        </w:r>
        <w:r>
          <w:t xml:space="preserve"> in a sample,</w:t>
        </w:r>
      </w:ins>
      <w:r w:rsidR="006D7651">
        <w:t xml:space="preserve">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006D7651">
        <w:t xml:space="preserve"> is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in the sample, </w:t>
      </w:r>
      <m:oMath>
        <m:sSub>
          <m:sSubPr>
            <m:ctrlPr>
              <w:rPr>
                <w:rFonts w:ascii="Cambria Math" w:hAnsi="Cambria Math"/>
              </w:rPr>
            </m:ctrlPr>
          </m:sSubPr>
          <m:e>
            <m:r>
              <w:rPr>
                <w:rFonts w:ascii="Cambria Math" w:hAnsi="Cambria Math"/>
              </w:rPr>
              <m:t>Φ</m:t>
            </m:r>
          </m:e>
          <m:sub>
            <m:r>
              <w:rPr>
                <w:rFonts w:ascii="Cambria Math" w:hAnsi="Cambria Math"/>
              </w:rPr>
              <m:t>i</m:t>
            </m:r>
          </m:sub>
        </m:sSub>
      </m:oMath>
      <w:r w:rsidR="006D7651">
        <w:t xml:space="preserve"> the supply of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to the sediment, </w:t>
      </w:r>
      <m:oMath>
        <m:r>
          <w:rPr>
            <w:rFonts w:ascii="Cambria Math" w:hAnsi="Cambria Math"/>
          </w:rPr>
          <m:t>δ</m:t>
        </m:r>
      </m:oMath>
      <w:r w:rsidR="006D7651">
        <w:t xml:space="preserve"> the thickness of the sample and </w:t>
      </w:r>
      <m:oMath>
        <m:r>
          <w:rPr>
            <w:rFonts w:ascii="Cambria Math" w:hAnsi="Cambria Math"/>
          </w:rPr>
          <m:t>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sidR="006D7651">
        <w:t xml:space="preserve"> the age of the sample at depth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6D7651">
        <w:t xml:space="preserve">. </w:t>
      </w:r>
      <w:ins w:id="163" w:author="Maarten Blaauw" w:date="2020-11-08T17:07:00Z">
        <w:r w:rsidR="001E0E04">
          <w:t xml:space="preserve">The age-depth model is based on a piece-wise linear model constrained by prior information on accumulation </w:t>
        </w:r>
      </w:ins>
      <w:ins w:id="164" w:author="Maarten Blaauw" w:date="2020-11-08T17:08:00Z">
        <w:r w:rsidR="001E0E04">
          <w:t>rate and its variab</w:t>
        </w:r>
      </w:ins>
      <w:ins w:id="165" w:author="Maarten Blaauw" w:date="2020-11-08T18:03:00Z">
        <w:r w:rsidR="006B63E8">
          <w:t>i</w:t>
        </w:r>
      </w:ins>
      <w:ins w:id="166" w:author="Maarten Blaauw" w:date="2020-11-08T17:08:00Z">
        <w:r w:rsidR="001E0E04">
          <w:t>lity</w:t>
        </w:r>
      </w:ins>
      <w:ins w:id="167" w:author="Maarten Blaauw" w:date="2020-11-08T17:07:00Z">
        <w:r w:rsidR="001E0E04">
          <w:t xml:space="preserve"> (Blaauw and Christen 2011). </w:t>
        </w:r>
      </w:ins>
      <w:r w:rsidR="006D7651">
        <w:lastRenderedPageBreak/>
        <w:t>This treatment of the data allows for a formal statistical inference and by using a Bayesian approach all the parameters of the model can be infer</w:t>
      </w:r>
      <w:ins w:id="168" w:author="Maarten Blaauw" w:date="2020-11-08T15:40:00Z">
        <w:r>
          <w:t>red</w:t>
        </w:r>
      </w:ins>
      <w:r w:rsidR="006D7651">
        <w:t>. This differs from the CRS model because th</w:t>
      </w:r>
      <w:ins w:id="169" w:author="Maarten Blaauw" w:date="2020-11-08T15:41:00Z">
        <w:r>
          <w:t>e latter</w:t>
        </w:r>
      </w:ins>
      <w:del w:id="170" w:author="Maarten Blaauw" w:date="2020-11-08T15:41:00Z">
        <w:r w:rsidR="006D7651" w:rsidDel="00955613">
          <w:delText xml:space="preserve">is last </w:delText>
        </w:r>
      </w:del>
      <w:ins w:id="171" w:author="Maarten Blaauw" w:date="2020-11-08T15:41:00Z">
        <w:r>
          <w:t xml:space="preserve"> </w:t>
        </w:r>
      </w:ins>
      <w:del w:id="172" w:author="Maarten Blaauw" w:date="2020-11-08T15:41:00Z">
        <w:r w:rsidR="006D7651" w:rsidDel="00955613">
          <w:delText xml:space="preserve">one </w:delText>
        </w:r>
      </w:del>
      <w:r w:rsidR="006D7651">
        <w:t>uses the decay equation to obtain</w:t>
      </w:r>
      <w:del w:id="173" w:author="Maarten Blaauw" w:date="2020-11-08T15:41:00Z">
        <w:r w:rsidR="006D7651" w:rsidDel="00955613">
          <w:delText>ed</w:delText>
        </w:r>
      </w:del>
      <w:r w:rsidR="006D7651">
        <w:t xml:space="preserve"> the age-depth function (which results in a more restrictive age-depth model)</w:t>
      </w:r>
      <w:ins w:id="174" w:author="Maarten Blaauw" w:date="2020-11-08T15:41:00Z">
        <w:r>
          <w:t xml:space="preserve">, removes </w:t>
        </w:r>
      </w:ins>
      <w:ins w:id="175" w:author="Maarten Blaauw" w:date="2020-11-08T15:42:00Z">
        <w:r>
          <w:t xml:space="preserve">assumed values of supported </w:t>
        </w:r>
        <w:r w:rsidRPr="00955613">
          <w:rPr>
            <w:vertAlign w:val="superscript"/>
            <w:rPrChange w:id="176" w:author="Maarten Blaauw" w:date="2020-11-08T15:42:00Z">
              <w:rPr/>
            </w:rPrChange>
          </w:rPr>
          <w:t>210</w:t>
        </w:r>
        <w:r w:rsidRPr="00955613">
          <w:rPr>
            <w:i/>
            <w:iCs/>
            <w:rPrChange w:id="177" w:author="Maarten Blaauw" w:date="2020-11-08T15:42:00Z">
              <w:rPr/>
            </w:rPrChange>
          </w:rPr>
          <w:t>Pb</w:t>
        </w:r>
        <w:r>
          <w:t xml:space="preserve"> before modelling,</w:t>
        </w:r>
      </w:ins>
      <w:r w:rsidR="006D7651">
        <w:t xml:space="preserve"> and does not provide a formal statistical inference. </w:t>
      </w:r>
      <w:r w:rsidR="006D7651">
        <w:rPr>
          <w:i/>
        </w:rPr>
        <w:t>Plum</w:t>
      </w:r>
      <w:r w:rsidR="006D7651">
        <w:t xml:space="preserve"> has shown to provide accurate results with a realistic precision depending on the different case scenarios (Aquino-López et al. 2020) - </w:t>
      </w:r>
      <w:del w:id="178" w:author="Maarten Blaauw" w:date="2020-11-08T15:42:00Z">
        <w:r w:rsidR="006D7651" w:rsidDel="00955613">
          <w:delText xml:space="preserve">in </w:delText>
        </w:r>
      </w:del>
      <w:r w:rsidR="006D7651">
        <w:t xml:space="preserve">both </w:t>
      </w:r>
      <w:ins w:id="179" w:author="Maarten Blaauw" w:date="2020-11-08T15:42:00Z">
        <w:r>
          <w:t xml:space="preserve">in </w:t>
        </w:r>
      </w:ins>
      <w:r w:rsidR="006D7651">
        <w:t>simulations a</w:t>
      </w:r>
      <w:ins w:id="180" w:author="Maarten Blaauw" w:date="2020-11-08T15:42:00Z">
        <w:r>
          <w:t xml:space="preserve">s well as </w:t>
        </w:r>
      </w:ins>
      <w:ins w:id="181" w:author="Maarten Blaauw" w:date="2020-11-08T15:43:00Z">
        <w:r>
          <w:t xml:space="preserve">for </w:t>
        </w:r>
      </w:ins>
      <w:del w:id="182" w:author="Maarten Blaauw" w:date="2020-11-08T15:42:00Z">
        <w:r w:rsidR="006D7651" w:rsidDel="00955613">
          <w:delText xml:space="preserve">nd </w:delText>
        </w:r>
      </w:del>
      <w:r w:rsidR="006D7651">
        <w:t xml:space="preserve">real cores. Under optimal conditions </w:t>
      </w:r>
      <w:r w:rsidR="006D7651">
        <w:rPr>
          <w:i/>
        </w:rPr>
        <w:t>Plum</w:t>
      </w:r>
      <w:r w:rsidR="006D7651">
        <w:t xml:space="preserve"> and the CRS model have shown to provide similar results (Aquino-López et al. 2020) with </w:t>
      </w:r>
      <w:r w:rsidR="006D7651">
        <w:rPr>
          <w:i/>
        </w:rPr>
        <w:t>Plum</w:t>
      </w:r>
      <w:r w:rsidR="006D7651">
        <w:t xml:space="preserve"> providing more realistic uncertainties, with minimal user interaction.</w:t>
      </w:r>
    </w:p>
    <w:p w14:paraId="3F79C5FE" w14:textId="4C3685C5" w:rsidR="000169BA" w:rsidRDefault="006D7651">
      <w:pPr>
        <w:pStyle w:val="BodyText"/>
      </w:pPr>
      <w:r>
        <w:t>Blaauw et al. (2018) presented a comparison between classical and Bayesian age-depth models construction</w:t>
      </w:r>
      <w:ins w:id="183" w:author="Maarten Blaauw" w:date="2020-11-08T15:56:00Z">
        <w:r w:rsidR="00F34CFA">
          <w:t xml:space="preserve">, both for real and simulated </w:t>
        </w:r>
        <w:r w:rsidR="00F34CFA" w:rsidRPr="00F34CFA">
          <w:rPr>
            <w:vertAlign w:val="superscript"/>
            <w:rPrChange w:id="184" w:author="Maarten Blaauw" w:date="2020-11-08T15:56:00Z">
              <w:rPr/>
            </w:rPrChange>
          </w:rPr>
          <w:t>14</w:t>
        </w:r>
        <w:r w:rsidR="00F34CFA" w:rsidRPr="00F34CFA">
          <w:rPr>
            <w:i/>
            <w:iCs/>
            <w:rPrChange w:id="185" w:author="Maarten Blaauw" w:date="2020-11-08T15:56:00Z">
              <w:rPr/>
            </w:rPrChange>
          </w:rPr>
          <w:t>C</w:t>
        </w:r>
        <w:r w:rsidR="00F34CFA">
          <w:t>-dated cores</w:t>
        </w:r>
      </w:ins>
      <w:r>
        <w:t xml:space="preserve">. </w:t>
      </w:r>
      <w:del w:id="186" w:author="Maarten Blaauw" w:date="2020-11-08T15:56:00Z">
        <w:r w:rsidDel="00F34CFA">
          <w:delText xml:space="preserve">Blaauw </w:delText>
        </w:r>
      </w:del>
      <w:ins w:id="187" w:author="Maarten Blaauw" w:date="2020-11-08T15:56:00Z">
        <w:r w:rsidR="00F34CFA">
          <w:t xml:space="preserve">They </w:t>
        </w:r>
      </w:ins>
      <w:r>
        <w:t xml:space="preserve">concluded that Bayesian </w:t>
      </w:r>
      <w:ins w:id="188" w:author="Maarten Blaauw" w:date="2020-11-08T18:05:00Z">
        <w:r w:rsidR="00F419BE">
          <w:t xml:space="preserve">age-depth </w:t>
        </w:r>
      </w:ins>
      <w:r>
        <w:t xml:space="preserve">models provide a more accurate result and more realistic uncertainties under </w:t>
      </w:r>
      <w:ins w:id="189" w:author="Maarten Blaauw" w:date="2020-11-08T15:56:00Z">
        <w:r w:rsidR="00F34CFA">
          <w:t xml:space="preserve">a wide range of </w:t>
        </w:r>
      </w:ins>
      <w:del w:id="190" w:author="Maarten Blaauw" w:date="2020-11-08T15:56:00Z">
        <w:r w:rsidDel="00F34CFA">
          <w:delText xml:space="preserve">different </w:delText>
        </w:r>
      </w:del>
      <w:r>
        <w:t>scenarios</w:t>
      </w:r>
      <w:del w:id="191" w:author="Maarten Blaauw" w:date="2020-11-08T15:56:00Z">
        <w:r w:rsidDel="00F34CFA">
          <w:delText xml:space="preserve"> - simulations and real cores</w:delText>
        </w:r>
      </w:del>
      <w:r>
        <w:t>. In this study, we comp</w:t>
      </w:r>
      <w:ins w:id="192" w:author="Maarten Blaauw" w:date="2020-11-08T18:04:00Z">
        <w:r w:rsidR="006B63E8">
          <w:t>a</w:t>
        </w:r>
      </w:ins>
      <w:r>
        <w:t xml:space="preserve">re the CRS model (by far the most popular age-depth model for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against </w:t>
      </w:r>
      <w:r>
        <w:rPr>
          <w:i/>
        </w:rPr>
        <w:t>Plum</w:t>
      </w:r>
      <w:r>
        <w:t xml:space="preserve"> </w:t>
      </w:r>
      <w:del w:id="193" w:author="Maarten Blaauw" w:date="2020-11-08T15:57:00Z">
        <w:r w:rsidDel="00DE7512">
          <w:delText xml:space="preserve">under </w:delText>
        </w:r>
      </w:del>
      <w:ins w:id="194" w:author="Maarten Blaauw" w:date="2020-11-08T15:57:00Z">
        <w:r w:rsidR="00DE7512">
          <w:t xml:space="preserve">using </w:t>
        </w:r>
      </w:ins>
      <w:r>
        <w:t>simulated cores</w:t>
      </w:r>
      <w:ins w:id="195" w:author="Maarten Blaauw" w:date="2020-11-08T18:04:00Z">
        <w:r w:rsidR="006B63E8">
          <w:t xml:space="preserve"> (sedimentation ‘scenarios’)</w:t>
        </w:r>
      </w:ins>
      <w:r>
        <w:t xml:space="preserve">. The objective of this analysis is to observe if the results that Blaauw et al. (2018) obtained are maintained </w:t>
      </w:r>
      <w:del w:id="196" w:author="Maarten Blaauw" w:date="2020-11-08T15:57:00Z">
        <w:r w:rsidDel="00DE7512">
          <w:delText xml:space="preserve">on </w:delText>
        </w:r>
      </w:del>
      <w:ins w:id="197" w:author="Maarten Blaauw" w:date="2020-11-08T15:57:00Z">
        <w:r w:rsidR="00DE7512">
          <w:t xml:space="preserve">in </w:t>
        </w:r>
      </w:ins>
      <w:r>
        <w:t xml:space="preserve">a more difficult situation </w:t>
      </w:r>
      <w:ins w:id="198" w:author="Maarten Blaauw" w:date="2020-11-08T15:57:00Z">
        <w:r w:rsidR="00DE7512">
          <w:t xml:space="preserve">such </w:t>
        </w:r>
      </w:ins>
      <w:r>
        <w:t xml:space="preserve">as that of the construction of age-depth models using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We also </w:t>
      </w:r>
      <w:del w:id="199" w:author="Maarten Blaauw" w:date="2020-11-08T15:57:00Z">
        <w:r w:rsidDel="00DE7512">
          <w:delText xml:space="preserve">want </w:delText>
        </w:r>
      </w:del>
      <w:ins w:id="200" w:author="Maarten Blaauw" w:date="2020-11-08T15:57:00Z">
        <w:r w:rsidR="00DE7512">
          <w:t xml:space="preserve">wish </w:t>
        </w:r>
      </w:ins>
      <w:r>
        <w:t>to observe the learning process of each of the models and how much information is needed to obtain</w:t>
      </w:r>
      <w:del w:id="201" w:author="Maarten Blaauw" w:date="2020-11-08T15:57:00Z">
        <w:r w:rsidDel="00DE7512">
          <w:delText>ed</w:delText>
        </w:r>
      </w:del>
      <w:r>
        <w:t xml:space="preserve"> a reasonable chronology given a particular model.</w:t>
      </w:r>
    </w:p>
    <w:p w14:paraId="3DAD6828" w14:textId="77777777" w:rsidR="000169BA" w:rsidRDefault="006D7651">
      <w:pPr>
        <w:pStyle w:val="Heading1"/>
      </w:pPr>
      <w:bookmarkStart w:id="202" w:name="simulations-and-information-percentage"/>
      <w:bookmarkEnd w:id="31"/>
      <w:r>
        <w:t>Simulations and Information Percentage</w:t>
      </w:r>
    </w:p>
    <w:p w14:paraId="408199ED" w14:textId="0E7AE648" w:rsidR="000169BA" w:rsidRDefault="006D7651">
      <w:pPr>
        <w:pStyle w:val="FirstParagraph"/>
      </w:pPr>
      <w:proofErr w:type="gramStart"/>
      <w:r>
        <w:t>In order to</w:t>
      </w:r>
      <w:proofErr w:type="gramEnd"/>
      <w:r>
        <w:t xml:space="preserve"> observe the accuracy and precision of any model</w:t>
      </w:r>
      <w:ins w:id="203" w:author="Maarten Blaauw" w:date="2020-11-08T16:10:00Z">
        <w:r w:rsidR="00A92B8F">
          <w:t>,</w:t>
        </w:r>
      </w:ins>
      <w:r>
        <w:t xml:space="preserve"> we need data </w:t>
      </w:r>
      <w:del w:id="204" w:author="Maarten Blaauw" w:date="2020-11-08T16:10:00Z">
        <w:r w:rsidDel="00A92B8F">
          <w:delText>to which</w:delText>
        </w:r>
      </w:del>
      <w:ins w:id="205" w:author="Maarten Blaauw" w:date="2020-11-08T16:10:00Z">
        <w:r w:rsidR="00A92B8F">
          <w:t>where</w:t>
        </w:r>
      </w:ins>
      <w:r>
        <w:t xml:space="preserve"> the true age-depth function is known. Blaauw et al. (2018) presented a methodology for simulating radiocarbon dates and their uncertainty, </w:t>
      </w:r>
      <w:del w:id="206" w:author="Maarten Blaauw" w:date="2020-11-08T16:41:00Z">
        <w:r w:rsidDel="00E776C3">
          <w:delText>on the other hand</w:delText>
        </w:r>
      </w:del>
      <w:ins w:id="207" w:author="Maarten Blaauw" w:date="2020-11-08T16:41:00Z">
        <w:r w:rsidR="00E776C3">
          <w:t>whereas</w:t>
        </w:r>
      </w:ins>
      <w:r>
        <w:t xml:space="preserve"> Aquino-López et al. (2018) presented an approach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data given a</w:t>
      </w:r>
      <w:ins w:id="208" w:author="Maarten Blaauw" w:date="2020-11-08T16:44:00Z">
        <w:r w:rsidR="00E776C3">
          <w:t>n</w:t>
        </w:r>
      </w:ins>
      <w:r>
        <w:t xml:space="preserve"> age-depth function </w:t>
      </w:r>
      <m:oMath>
        <m:r>
          <w:rPr>
            <w:rFonts w:ascii="Cambria Math" w:hAnsi="Cambria Math"/>
          </w:rPr>
          <m:t>f(t)</m:t>
        </m:r>
      </m:oMath>
      <w:r>
        <w:t xml:space="preserve">. </w:t>
      </w:r>
      <w:ins w:id="209" w:author="Maarten Blaauw" w:date="2020-11-08T16:44:00Z">
        <w:r w:rsidR="00E776C3">
          <w:t>I</w:t>
        </w:r>
      </w:ins>
      <w:del w:id="210" w:author="Maarten Blaauw" w:date="2020-11-08T16:44:00Z">
        <w:r w:rsidDel="00E776C3">
          <w:delText>i</w:delText>
        </w:r>
      </w:del>
      <w:r>
        <w:t>t is important to note that these simulations follow the equations presented by Appleby and Oldfield (1978; Robbins 1978)</w:t>
      </w:r>
      <w:ins w:id="211" w:author="Maarten Blaauw" w:date="2020-11-08T16:44:00Z">
        <w:r w:rsidR="00E776C3">
          <w:t>,</w:t>
        </w:r>
      </w:ins>
      <w:r>
        <w:t xml:space="preserve"> guaranteeing that the CRS assumptions are met. By using the approach presented by Aquino-López et al. (2018)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data and the structure of uncertainty estimation presented by Blaauw et al. (2018), reliable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simulated data can be obtained.</w:t>
      </w:r>
    </w:p>
    <w:p w14:paraId="46FAF94E" w14:textId="77777777" w:rsidR="000169BA" w:rsidRPr="00E776C3" w:rsidRDefault="006D7651">
      <w:pPr>
        <w:pStyle w:val="Heading2"/>
        <w:rPr>
          <w:sz w:val="32"/>
          <w:szCs w:val="32"/>
          <w:rPrChange w:id="212" w:author="Maarten Blaauw" w:date="2020-11-08T16:45:00Z">
            <w:rPr/>
          </w:rPrChange>
        </w:rPr>
      </w:pPr>
      <w:bookmarkStart w:id="213" w:name="sec:SimConst"/>
      <w:r w:rsidRPr="00E776C3">
        <w:rPr>
          <w:sz w:val="32"/>
          <w:szCs w:val="32"/>
          <w:rPrChange w:id="214" w:author="Maarten Blaauw" w:date="2020-11-08T16:45:00Z">
            <w:rPr/>
          </w:rPrChange>
        </w:rPr>
        <w:t>Simulation Construction</w:t>
      </w:r>
    </w:p>
    <w:p w14:paraId="253B07DE" w14:textId="70C24610" w:rsidR="000169BA" w:rsidRDefault="006D7651">
      <w:pPr>
        <w:pStyle w:val="FirstParagraph"/>
      </w:pPr>
      <w:r>
        <w:t xml:space="preserve">Three different </w:t>
      </w:r>
      <w:del w:id="215" w:author="Maarten Blaauw" w:date="2020-11-08T18:05:00Z">
        <w:r w:rsidDel="00F419BE">
          <w:delText xml:space="preserve">proposals </w:delText>
        </w:r>
      </w:del>
      <w:ins w:id="216" w:author="Maarten Blaauw" w:date="2020-11-08T18:05:00Z">
        <w:r w:rsidR="00F419BE">
          <w:t>scenarios</w:t>
        </w:r>
        <w:r w:rsidR="00F419BE">
          <w:t xml:space="preserve"> </w:t>
        </w:r>
      </w:ins>
      <w:r>
        <w:t xml:space="preserve">(see table </w:t>
      </w:r>
      <w:hyperlink w:anchor="tab:sim_param">
        <w:r>
          <w:rPr>
            <w:rStyle w:val="Hyperlink"/>
          </w:rPr>
          <w:t>1</w:t>
        </w:r>
      </w:hyperlink>
      <w:r>
        <w:t xml:space="preserve">) were chosen for our </w:t>
      </w:r>
      <w:commentRangeStart w:id="217"/>
      <w:r>
        <w:t>simulations</w:t>
      </w:r>
      <w:ins w:id="218" w:author="Maarten Blaauw" w:date="2020-11-08T18:06:00Z">
        <w:r w:rsidR="00F419BE">
          <w:t xml:space="preserve"> </w:t>
        </w:r>
        <w:commentRangeEnd w:id="217"/>
        <w:r w:rsidR="00F419BE">
          <w:rPr>
            <w:rStyle w:val="CommentReference"/>
          </w:rPr>
          <w:commentReference w:id="217"/>
        </w:r>
        <w:r w:rsidR="00F419BE">
          <w:t>of sedimentation</w:t>
        </w:r>
      </w:ins>
      <w:r>
        <w:t xml:space="preserve">, each with their own age-depth functions and parameters. </w:t>
      </w:r>
      <w:proofErr w:type="gramStart"/>
      <w:r>
        <w:t>This scenarios</w:t>
      </w:r>
      <w:proofErr w:type="gramEnd"/>
      <w:r>
        <w:t xml:space="preserve"> were selected as they provide three challenges for the models: the first proposal presents a</w:t>
      </w:r>
      <w:ins w:id="219" w:author="Maarten Blaauw" w:date="2020-11-08T16:46:00Z">
        <w:r w:rsidR="00E776C3">
          <w:t>n</w:t>
        </w:r>
      </w:ins>
      <w:r>
        <w:t xml:space="preserve"> age-depth function which is quite common for recent sediments</w:t>
      </w:r>
      <w:ins w:id="220" w:author="Maarten Blaauw" w:date="2020-11-08T16:46:00Z">
        <w:r w:rsidR="00E776C3">
          <w:t xml:space="preserve"> (with less compaction toward the surface at 0 cm</w:t>
        </w:r>
      </w:ins>
      <w:ins w:id="221" w:author="Maarten Blaauw" w:date="2020-11-08T16:47:00Z">
        <w:r w:rsidR="00E776C3">
          <w:t xml:space="preserve"> depth</w:t>
        </w:r>
      </w:ins>
      <w:ins w:id="222" w:author="Maarten Blaauw" w:date="2020-11-08T16:46:00Z">
        <w:r w:rsidR="00E776C3">
          <w:t>)</w:t>
        </w:r>
      </w:ins>
      <w:r>
        <w:t xml:space="preserve">, the second proposal presents </w:t>
      </w:r>
      <w:ins w:id="223" w:author="Maarten Blaauw" w:date="2020-11-08T16:47:00Z">
        <w:r w:rsidR="00E776C3">
          <w:t xml:space="preserve">a </w:t>
        </w:r>
      </w:ins>
      <w:r>
        <w:t xml:space="preserve">challenging core as the function replicates a drastic and quick change in sediment behaviour around </w:t>
      </w:r>
      <w:del w:id="224" w:author="Maarten Blaauw" w:date="2020-11-08T16:47:00Z">
        <w:r w:rsidDel="00E776C3">
          <w:delText xml:space="preserve">depth </w:delText>
        </w:r>
      </w:del>
      <w:r>
        <w:t>15 cm</w:t>
      </w:r>
      <w:ins w:id="225" w:author="Maarten Blaauw" w:date="2020-11-08T16:47:00Z">
        <w:r w:rsidR="00E776C3">
          <w:t xml:space="preserve"> depth</w:t>
        </w:r>
      </w:ins>
      <w:r>
        <w:t xml:space="preserve">, </w:t>
      </w:r>
      <w:ins w:id="226" w:author="Maarten Blaauw" w:date="2020-11-08T16:48:00Z">
        <w:r w:rsidR="00E776C3">
          <w:t xml:space="preserve">and </w:t>
        </w:r>
      </w:ins>
      <w:r>
        <w:t xml:space="preserve">lastly proposal three presents a cyclic and periodic change in accumulation. Using the age-depth functions and defined parameters in table </w:t>
      </w:r>
      <w:hyperlink w:anchor="tab:sim_param">
        <w:r>
          <w:rPr>
            <w:rStyle w:val="Hyperlink"/>
          </w:rPr>
          <w:t>1</w:t>
        </w:r>
      </w:hyperlink>
      <w:r>
        <w:t>, we can obtain</w:t>
      </w:r>
      <w:del w:id="227" w:author="Maarten Blaauw" w:date="2020-11-08T16:48:00Z">
        <w:r w:rsidDel="00E776C3">
          <w:delText>ed</w:delText>
        </w:r>
      </w:del>
      <w:r>
        <w:t xml:space="preserve"> the activity at any depth or interval (by integrating the </w:t>
      </w:r>
      <w:ins w:id="228" w:author="Maarten Blaauw" w:date="2020-11-08T16:48:00Z">
        <w:r w:rsidR="00E776C3">
          <w:t xml:space="preserve">age-depth </w:t>
        </w:r>
      </w:ins>
      <w:r>
        <w:t>curve in such interval).</w:t>
      </w:r>
    </w:p>
    <w:p w14:paraId="64A9A404" w14:textId="6CBF1ABE" w:rsidR="000169BA" w:rsidRDefault="00E776C3">
      <w:pPr>
        <w:pStyle w:val="TableCaption"/>
      </w:pPr>
      <w:ins w:id="229" w:author="Maarten Blaauw" w:date="2020-11-08T16:45:00Z">
        <w:r>
          <w:lastRenderedPageBreak/>
          <w:t xml:space="preserve">Table 1. </w:t>
        </w:r>
      </w:ins>
      <w:r w:rsidR="006D7651">
        <w:t xml:space="preserve">Simulated age-depth function and parameters used in each </w:t>
      </w:r>
      <w:del w:id="230" w:author="Maarten Blaauw" w:date="2020-11-08T18:07:00Z">
        <w:r w:rsidR="006D7651" w:rsidDel="005F0635">
          <w:delText>simulation</w:delText>
        </w:r>
      </w:del>
      <w:ins w:id="231" w:author="Maarten Blaauw" w:date="2020-11-08T18:07:00Z">
        <w:r w:rsidR="005F0635">
          <w:t>scenario</w:t>
        </w:r>
      </w:ins>
    </w:p>
    <w:tbl>
      <w:tblPr>
        <w:tblStyle w:val="Table"/>
        <w:tblW w:w="0" w:type="pct"/>
        <w:tblLook w:val="0000" w:firstRow="0" w:lastRow="0" w:firstColumn="0" w:lastColumn="0" w:noHBand="0" w:noVBand="0"/>
        <w:tblCaption w:val="Simulated age-depth function and parameters used in each simulation"/>
      </w:tblPr>
      <w:tblGrid>
        <w:gridCol w:w="2251"/>
        <w:gridCol w:w="1687"/>
        <w:gridCol w:w="855"/>
        <w:gridCol w:w="1934"/>
      </w:tblGrid>
      <w:tr w:rsidR="000169BA" w14:paraId="71B295B4" w14:textId="77777777">
        <w:tc>
          <w:tcPr>
            <w:tcW w:w="0" w:type="auto"/>
          </w:tcPr>
          <w:p w14:paraId="5B061B85" w14:textId="77777777" w:rsidR="000169BA" w:rsidRDefault="006D7651">
            <w:pPr>
              <w:pStyle w:val="Compact"/>
            </w:pPr>
            <w:r>
              <w:t>Label</w:t>
            </w:r>
          </w:p>
        </w:tc>
        <w:tc>
          <w:tcPr>
            <w:tcW w:w="0" w:type="auto"/>
          </w:tcPr>
          <w:p w14:paraId="145AB701" w14:textId="77777777" w:rsidR="000169BA" w:rsidRDefault="006D7651">
            <w:pPr>
              <w:pStyle w:val="Compact"/>
              <w:jc w:val="center"/>
            </w:pPr>
            <w:r>
              <w:t>Age-depth</w:t>
            </w:r>
          </w:p>
        </w:tc>
        <w:tc>
          <w:tcPr>
            <w:tcW w:w="0" w:type="auto"/>
          </w:tcPr>
          <w:p w14:paraId="772B543D" w14:textId="77777777" w:rsidR="000169BA" w:rsidRDefault="006D7651">
            <w:pPr>
              <w:pStyle w:val="Compact"/>
              <w:jc w:val="center"/>
            </w:pPr>
            <m:oMathPara>
              <m:oMath>
                <m:r>
                  <w:rPr>
                    <w:rFonts w:ascii="Cambria Math" w:hAnsi="Cambria Math"/>
                  </w:rPr>
                  <m:t>Φ</m:t>
                </m:r>
              </m:oMath>
            </m:oMathPara>
          </w:p>
        </w:tc>
        <w:tc>
          <w:tcPr>
            <w:tcW w:w="0" w:type="auto"/>
          </w:tcPr>
          <w:p w14:paraId="544B8ED0" w14:textId="77777777" w:rsidR="000169BA" w:rsidRDefault="006D7651">
            <w:pPr>
              <w:pStyle w:val="Compact"/>
              <w:jc w:val="center"/>
            </w:pPr>
            <w:r>
              <w:t xml:space="preserve">Supported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p>
        </w:tc>
      </w:tr>
      <w:tr w:rsidR="000169BA" w14:paraId="075AA4C5" w14:textId="77777777">
        <w:tc>
          <w:tcPr>
            <w:tcW w:w="0" w:type="auto"/>
          </w:tcPr>
          <w:p w14:paraId="6B2619EB" w14:textId="77777777" w:rsidR="000169BA" w:rsidRDefault="000169BA"/>
        </w:tc>
        <w:tc>
          <w:tcPr>
            <w:tcW w:w="0" w:type="auto"/>
          </w:tcPr>
          <w:p w14:paraId="2FBD2C35" w14:textId="77777777" w:rsidR="000169BA" w:rsidRDefault="006D7651">
            <w:pPr>
              <w:pStyle w:val="Compact"/>
              <w:jc w:val="center"/>
            </w:pPr>
            <w:r>
              <w:t>function</w:t>
            </w:r>
          </w:p>
        </w:tc>
        <w:tc>
          <w:tcPr>
            <w:tcW w:w="0" w:type="auto"/>
          </w:tcPr>
          <w:p w14:paraId="0755AD06" w14:textId="77777777" w:rsidR="000169BA" w:rsidRDefault="006D7651">
            <w:pPr>
              <w:pStyle w:val="Compact"/>
              <w:jc w:val="center"/>
            </w:pPr>
            <w:r>
              <w:t>(</w:t>
            </w:r>
            <m:oMath>
              <m:f>
                <m:fPr>
                  <m:ctrlPr>
                    <w:rPr>
                      <w:rFonts w:ascii="Cambria Math" w:hAnsi="Cambria Math"/>
                    </w:rPr>
                  </m:ctrlPr>
                </m:fPr>
                <m:num>
                  <m:r>
                    <w:rPr>
                      <w:rFonts w:ascii="Cambria Math" w:hAnsi="Cambria Math"/>
                    </w:rPr>
                    <m:t>Bq</m:t>
                  </m:r>
                </m:num>
                <m:den>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yr</m:t>
                  </m:r>
                </m:den>
              </m:f>
            </m:oMath>
            <w:r>
              <w:t>)</w:t>
            </w:r>
          </w:p>
        </w:tc>
        <w:tc>
          <w:tcPr>
            <w:tcW w:w="0" w:type="auto"/>
          </w:tcPr>
          <w:p w14:paraId="7CDB6265" w14:textId="77777777" w:rsidR="000169BA" w:rsidRDefault="006D7651">
            <w:pPr>
              <w:pStyle w:val="Compact"/>
              <w:jc w:val="center"/>
            </w:pPr>
            <w:r>
              <w:t>(</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r>
      <w:tr w:rsidR="000169BA" w14:paraId="4DBBB081" w14:textId="77777777">
        <w:tc>
          <w:tcPr>
            <w:tcW w:w="0" w:type="auto"/>
          </w:tcPr>
          <w:p w14:paraId="3B6FD895" w14:textId="399D5DCF" w:rsidR="000169BA" w:rsidRDefault="006D7651">
            <w:pPr>
              <w:pStyle w:val="Compact"/>
            </w:pPr>
            <w:del w:id="232" w:author="Maarten Blaauw" w:date="2020-11-08T18:07:00Z">
              <w:r w:rsidDel="005F0635">
                <w:delText xml:space="preserve">Proposal </w:delText>
              </w:r>
            </w:del>
            <w:ins w:id="233" w:author="Maarten Blaauw" w:date="2020-11-08T18:07:00Z">
              <w:r w:rsidR="005F0635">
                <w:t>Scenario</w:t>
              </w:r>
              <w:r w:rsidR="005F0635">
                <w:t xml:space="preserve"> </w:t>
              </w:r>
            </w:ins>
            <w:r>
              <w:t>1</w:t>
            </w:r>
          </w:p>
        </w:tc>
        <w:tc>
          <w:tcPr>
            <w:tcW w:w="0" w:type="auto"/>
          </w:tcPr>
          <w:p w14:paraId="4CD49CC0" w14:textId="77777777" w:rsidR="000169BA" w:rsidRDefault="00DF35A8">
            <w:pPr>
              <w:pStyle w:val="Compact"/>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2</m:t>
                    </m:r>
                  </m:den>
                </m:f>
              </m:oMath>
            </m:oMathPara>
          </w:p>
        </w:tc>
        <w:tc>
          <w:tcPr>
            <w:tcW w:w="0" w:type="auto"/>
          </w:tcPr>
          <w:p w14:paraId="138E5CAD" w14:textId="77777777" w:rsidR="000169BA" w:rsidRDefault="006D7651">
            <w:pPr>
              <w:pStyle w:val="Compact"/>
              <w:jc w:val="center"/>
            </w:pPr>
            <w:r>
              <w:t>100</w:t>
            </w:r>
          </w:p>
        </w:tc>
        <w:tc>
          <w:tcPr>
            <w:tcW w:w="0" w:type="auto"/>
          </w:tcPr>
          <w:p w14:paraId="5786140A" w14:textId="77777777" w:rsidR="000169BA" w:rsidRDefault="006D7651">
            <w:pPr>
              <w:pStyle w:val="Compact"/>
              <w:jc w:val="center"/>
            </w:pPr>
            <w:r>
              <w:t>10</w:t>
            </w:r>
          </w:p>
        </w:tc>
      </w:tr>
      <w:tr w:rsidR="000169BA" w14:paraId="3265FC43" w14:textId="77777777">
        <w:tc>
          <w:tcPr>
            <w:tcW w:w="0" w:type="auto"/>
          </w:tcPr>
          <w:p w14:paraId="346F1BC8" w14:textId="07AE8F85" w:rsidR="000169BA" w:rsidRDefault="006D7651">
            <w:pPr>
              <w:pStyle w:val="Compact"/>
            </w:pPr>
            <w:del w:id="234" w:author="Maarten Blaauw" w:date="2020-11-08T18:07:00Z">
              <w:r w:rsidDel="005F0635">
                <w:delText xml:space="preserve">Proposal </w:delText>
              </w:r>
            </w:del>
            <w:ins w:id="235" w:author="Maarten Blaauw" w:date="2020-11-08T18:07:00Z">
              <w:r w:rsidR="005F0635">
                <w:t>Scenario</w:t>
              </w:r>
              <w:r w:rsidR="005F0635">
                <w:t xml:space="preserve"> </w:t>
              </w:r>
            </w:ins>
            <w:r>
              <w:t>2</w:t>
            </w:r>
          </w:p>
        </w:tc>
        <w:tc>
          <w:tcPr>
            <w:tcW w:w="0" w:type="auto"/>
          </w:tcPr>
          <w:p w14:paraId="2589961C" w14:textId="77777777" w:rsidR="000169BA" w:rsidRDefault="006D7651">
            <w:pPr>
              <w:pStyle w:val="Compact"/>
              <w:jc w:val="center"/>
            </w:pPr>
            <m:oMathPara>
              <m:oMath>
                <m:r>
                  <w:rPr>
                    <w:rFonts w:ascii="Cambria Math" w:hAnsi="Cambria Math"/>
                  </w:rPr>
                  <m:t>12x-.2</m:t>
                </m:r>
                <m:sSup>
                  <m:sSupPr>
                    <m:ctrlPr>
                      <w:rPr>
                        <w:rFonts w:ascii="Cambria Math" w:hAnsi="Cambria Math"/>
                      </w:rPr>
                    </m:ctrlPr>
                  </m:sSupPr>
                  <m:e>
                    <m:r>
                      <w:rPr>
                        <w:rFonts w:ascii="Cambria Math" w:hAnsi="Cambria Math"/>
                      </w:rPr>
                      <m:t>x</m:t>
                    </m:r>
                  </m:e>
                  <m:sup>
                    <m:r>
                      <w:rPr>
                        <w:rFonts w:ascii="Cambria Math" w:hAnsi="Cambria Math"/>
                      </w:rPr>
                      <m:t>2</m:t>
                    </m:r>
                  </m:sup>
                </m:sSup>
              </m:oMath>
            </m:oMathPara>
          </w:p>
        </w:tc>
        <w:tc>
          <w:tcPr>
            <w:tcW w:w="0" w:type="auto"/>
          </w:tcPr>
          <w:p w14:paraId="2A506A78" w14:textId="77777777" w:rsidR="000169BA" w:rsidRDefault="006D7651">
            <w:pPr>
              <w:pStyle w:val="Compact"/>
              <w:jc w:val="center"/>
            </w:pPr>
            <w:r>
              <w:t>50</w:t>
            </w:r>
          </w:p>
        </w:tc>
        <w:tc>
          <w:tcPr>
            <w:tcW w:w="0" w:type="auto"/>
          </w:tcPr>
          <w:p w14:paraId="6A113D35" w14:textId="77777777" w:rsidR="000169BA" w:rsidRDefault="006D7651">
            <w:pPr>
              <w:pStyle w:val="Compact"/>
              <w:jc w:val="center"/>
            </w:pPr>
            <w:r>
              <w:t>25</w:t>
            </w:r>
          </w:p>
        </w:tc>
      </w:tr>
      <w:tr w:rsidR="000169BA" w14:paraId="38DB0C07" w14:textId="77777777">
        <w:tc>
          <w:tcPr>
            <w:tcW w:w="0" w:type="auto"/>
          </w:tcPr>
          <w:p w14:paraId="0D8B604C" w14:textId="3520F133" w:rsidR="000169BA" w:rsidRDefault="006D7651">
            <w:pPr>
              <w:pStyle w:val="Compact"/>
            </w:pPr>
            <w:del w:id="236" w:author="Maarten Blaauw" w:date="2020-11-08T18:07:00Z">
              <w:r w:rsidDel="005F0635">
                <w:delText xml:space="preserve">Proposal </w:delText>
              </w:r>
            </w:del>
            <w:ins w:id="237" w:author="Maarten Blaauw" w:date="2020-11-08T18:07:00Z">
              <w:r w:rsidR="005F0635">
                <w:t>Scenario</w:t>
              </w:r>
              <w:r w:rsidR="005F0635">
                <w:t xml:space="preserve"> </w:t>
              </w:r>
            </w:ins>
            <w:r>
              <w:t>3</w:t>
            </w:r>
          </w:p>
        </w:tc>
        <w:tc>
          <w:tcPr>
            <w:tcW w:w="0" w:type="auto"/>
          </w:tcPr>
          <w:p w14:paraId="36FA01CD" w14:textId="77777777" w:rsidR="000169BA" w:rsidRDefault="006D7651">
            <w:pPr>
              <w:pStyle w:val="Compact"/>
              <w:jc w:val="center"/>
            </w:pPr>
            <m:oMathPara>
              <m:oMath>
                <m:r>
                  <w:rPr>
                    <w:rFonts w:ascii="Cambria Math" w:hAnsi="Cambria Math"/>
                  </w:rPr>
                  <m:t>8x+25</m:t>
                </m:r>
                <m:r>
                  <m:rPr>
                    <m:nor/>
                  </m:rPr>
                  <m:t>sin</m:t>
                </m:r>
                <m: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π</m:t>
                    </m:r>
                  </m:den>
                </m:f>
                <m:r>
                  <w:rPr>
                    <w:rFonts w:ascii="Cambria Math" w:hAnsi="Cambria Math"/>
                  </w:rPr>
                  <m:t>)</m:t>
                </m:r>
              </m:oMath>
            </m:oMathPara>
          </w:p>
        </w:tc>
        <w:tc>
          <w:tcPr>
            <w:tcW w:w="0" w:type="auto"/>
          </w:tcPr>
          <w:p w14:paraId="3023E62C" w14:textId="77777777" w:rsidR="000169BA" w:rsidRDefault="006D7651">
            <w:pPr>
              <w:pStyle w:val="Compact"/>
              <w:jc w:val="center"/>
            </w:pPr>
            <w:r>
              <w:t>500</w:t>
            </w:r>
          </w:p>
        </w:tc>
        <w:tc>
          <w:tcPr>
            <w:tcW w:w="0" w:type="auto"/>
          </w:tcPr>
          <w:p w14:paraId="6C41F182" w14:textId="77777777" w:rsidR="000169BA" w:rsidRDefault="006D7651">
            <w:pPr>
              <w:pStyle w:val="Compact"/>
              <w:jc w:val="center"/>
            </w:pPr>
            <w:r>
              <w:t>15</w:t>
            </w:r>
          </w:p>
        </w:tc>
      </w:tr>
    </w:tbl>
    <w:p w14:paraId="46692F80" w14:textId="2299776E" w:rsidR="000169BA" w:rsidDel="003A24B4" w:rsidRDefault="006D7651">
      <w:pPr>
        <w:pStyle w:val="BodyText"/>
        <w:rPr>
          <w:del w:id="238" w:author="Maarten Blaauw" w:date="2020-11-08T16:48:00Z"/>
        </w:rPr>
      </w:pPr>
      <w:bookmarkStart w:id="239" w:name="tab:sim_param"/>
      <w:del w:id="240" w:author="Maarten Blaauw" w:date="2020-11-08T16:48:00Z">
        <w:r w:rsidDel="003A24B4">
          <w:lastRenderedPageBreak/>
          <w:delText>[tab:sim_param]</w:delText>
        </w:r>
        <w:bookmarkEnd w:id="239"/>
      </w:del>
    </w:p>
    <w:p w14:paraId="4C501BDD" w14:textId="77777777" w:rsidR="000169BA" w:rsidRDefault="006D7651">
      <w:pPr>
        <w:pStyle w:val="CaptionedFigure"/>
      </w:pPr>
      <w:bookmarkStart w:id="241" w:name="fig:true_210"/>
      <w:commentRangeStart w:id="242"/>
      <w:r>
        <w:rPr>
          <w:noProof/>
        </w:rPr>
        <w:drawing>
          <wp:inline distT="0" distB="0" distL="0" distR="0" wp14:anchorId="06125F04" wp14:editId="09D3CEBC">
            <wp:extent cx="4572000" cy="8229600"/>
            <wp:effectExtent l="0" t="0" r="0" b="0"/>
            <wp:docPr id="2" name="Picture" descr="Proposed age-depth functions with their corresponding ^{210}Pb profiles. Upper panel: Age-depth function for the three different proposals. Lower panel: Corresponding ^{210}Pb profiles in relation to depth."/>
            <wp:cNvGraphicFramePr/>
            <a:graphic xmlns:a="http://schemas.openxmlformats.org/drawingml/2006/main">
              <a:graphicData uri="http://schemas.openxmlformats.org/drawingml/2006/picture">
                <pic:pic xmlns:pic="http://schemas.openxmlformats.org/drawingml/2006/picture">
                  <pic:nvPicPr>
                    <pic:cNvPr id="0" name="Picture" descr="Chronology-profile.pdf"/>
                    <pic:cNvPicPr>
                      <a:picLocks noChangeAspect="1" noChangeArrowheads="1"/>
                    </pic:cNvPicPr>
                  </pic:nvPicPr>
                  <pic:blipFill>
                    <a:blip r:embed="rId12"/>
                    <a:stretch>
                      <a:fillRect/>
                    </a:stretch>
                  </pic:blipFill>
                  <pic:spPr bwMode="auto">
                    <a:xfrm>
                      <a:off x="0" y="0"/>
                      <a:ext cx="4572000" cy="8229600"/>
                    </a:xfrm>
                    <a:prstGeom prst="rect">
                      <a:avLst/>
                    </a:prstGeom>
                    <a:noFill/>
                    <a:ln w="9525">
                      <a:noFill/>
                      <a:headEnd/>
                      <a:tailEnd/>
                    </a:ln>
                  </pic:spPr>
                </pic:pic>
              </a:graphicData>
            </a:graphic>
          </wp:inline>
        </w:drawing>
      </w:r>
      <w:bookmarkEnd w:id="241"/>
      <w:commentRangeEnd w:id="242"/>
      <w:r w:rsidR="003A24B4">
        <w:rPr>
          <w:rStyle w:val="CommentReference"/>
        </w:rPr>
        <w:commentReference w:id="242"/>
      </w:r>
    </w:p>
    <w:p w14:paraId="3849C95F" w14:textId="2749D5C3" w:rsidR="000169BA" w:rsidRDefault="003A24B4">
      <w:pPr>
        <w:pStyle w:val="ImageCaption"/>
      </w:pPr>
      <w:ins w:id="243" w:author="Maarten Blaauw" w:date="2020-11-08T16:51:00Z">
        <w:r>
          <w:lastRenderedPageBreak/>
          <w:t xml:space="preserve">Figure 2. </w:t>
        </w:r>
      </w:ins>
      <w:ins w:id="244" w:author="Maarten Blaauw" w:date="2020-11-08T18:08:00Z">
        <w:r w:rsidR="001324BE">
          <w:t xml:space="preserve">Simulated </w:t>
        </w:r>
      </w:ins>
      <w:del w:id="245" w:author="Maarten Blaauw" w:date="2020-11-08T18:08:00Z">
        <w:r w:rsidR="006D7651" w:rsidDel="001324BE">
          <w:delText xml:space="preserve">Proposed </w:delText>
        </w:r>
      </w:del>
      <w:ins w:id="246" w:author="Maarten Blaauw" w:date="2020-11-08T18:08:00Z">
        <w:r w:rsidR="001324BE">
          <w:t>sedimentation scenarios</w:t>
        </w:r>
        <w:r w:rsidR="001324BE">
          <w:t xml:space="preserve"> </w:t>
        </w:r>
      </w:ins>
      <w:del w:id="247" w:author="Maarten Blaauw" w:date="2020-11-08T18:08:00Z">
        <w:r w:rsidR="006D7651" w:rsidDel="001324BE">
          <w:delText xml:space="preserve">age-depth functions </w:delText>
        </w:r>
      </w:del>
      <w:r w:rsidR="006D7651">
        <w:t xml:space="preserve">with their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profiles. Upper panel: Age-depth function for the three different </w:t>
      </w:r>
      <w:del w:id="248" w:author="Maarten Blaauw" w:date="2020-11-08T18:08:00Z">
        <w:r w:rsidR="006D7651" w:rsidDel="00781CCC">
          <w:delText>proposals</w:delText>
        </w:r>
      </w:del>
      <w:ins w:id="249" w:author="Maarten Blaauw" w:date="2020-11-08T18:08:00Z">
        <w:r w:rsidR="00781CCC">
          <w:t>scenarios (Table 1)</w:t>
        </w:r>
      </w:ins>
      <w:r w:rsidR="006D7651">
        <w:t xml:space="preserve">. Lower panel: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rsidR="006D7651">
        <w:t xml:space="preserve"> profiles in relation to depth.</w:t>
      </w:r>
    </w:p>
    <w:p w14:paraId="01BF246C" w14:textId="59C7CB9A" w:rsidR="000169BA" w:rsidRDefault="006D7651">
      <w:pPr>
        <w:pStyle w:val="BodyText"/>
      </w:pPr>
      <w:r>
        <w:t xml:space="preserve">These concentrations (see Figure </w:t>
      </w:r>
      <w:hyperlink w:anchor="fig:true_210">
        <w:r>
          <w:rPr>
            <w:rStyle w:val="Hyperlink"/>
          </w:rPr>
          <w:t>2</w:t>
        </w:r>
      </w:hyperlink>
      <w:r>
        <w:t xml:space="preserve">) can be interpreted as error-free measurements. Because </w:t>
      </w:r>
      <w:del w:id="250" w:author="Maarten Blaauw" w:date="2020-11-08T18:08:00Z">
        <w:r w:rsidDel="00880092">
          <w:delText xml:space="preserve">every </w:delText>
        </w:r>
      </w:del>
      <w:ins w:id="251" w:author="Maarten Blaauw" w:date="2020-11-08T18:08:00Z">
        <w:r w:rsidR="00880092">
          <w:t>all</w:t>
        </w:r>
        <w:r w:rsidR="00880092">
          <w:t xml:space="preserve"> </w:t>
        </w:r>
      </w:ins>
      <w:r>
        <w:t>equipment is subject to error, we need to replicate the measurement errors. Blaauw et al. (2018) present</w:t>
      </w:r>
      <w:del w:id="252" w:author="Maarten Blaauw" w:date="2020-11-08T16:52:00Z">
        <w:r w:rsidDel="00632803">
          <w:delText>s</w:delText>
        </w:r>
      </w:del>
      <w:r>
        <w:t xml:space="preserve"> error structure for radiocarbon dates. We can use this structure to our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measurements as both measurements are subject to similar measurement problems.</w:t>
      </w:r>
    </w:p>
    <w:p w14:paraId="1CE4EDB9" w14:textId="77777777" w:rsidR="000169BA" w:rsidRDefault="006D7651">
      <w:pPr>
        <w:pStyle w:val="BodyText"/>
      </w:pPr>
      <w:r>
        <w:t xml:space="preserve">Let </w:t>
      </w:r>
      <m:oMath>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oMath>
      <w:r>
        <w:t xml:space="preserve"> be the true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concentration in the interval </w:t>
      </w:r>
      <m:oMath>
        <m:acc>
          <m:accPr>
            <m:ctrlPr>
              <w:rPr>
                <w:rFonts w:ascii="Cambria Math" w:hAnsi="Cambria Math"/>
              </w:rPr>
            </m:ctrlPr>
          </m:accPr>
          <m:e>
            <m:r>
              <w:rPr>
                <w:rFonts w:ascii="Cambria Math" w:hAnsi="Cambria Math"/>
              </w:rPr>
              <m:t>x</m:t>
            </m:r>
          </m:e>
        </m:acc>
        <m:r>
          <w:rPr>
            <w:rFonts w:ascii="Cambria Math" w:hAnsi="Cambria Math"/>
          </w:rPr>
          <m:t>=[a,b)</m:t>
        </m:r>
      </m:oMath>
      <w:r>
        <w:t xml:space="preserve">, given the age-depth function </w:t>
      </w:r>
      <m:oMath>
        <m:r>
          <w:rPr>
            <w:rFonts w:ascii="Cambria Math" w:hAnsi="Cambria Math"/>
          </w:rPr>
          <m:t>t(x)</m:t>
        </m:r>
      </m:oMath>
      <w:r>
        <w:t xml:space="preserve"> and parameters </w:t>
      </w:r>
      <m:oMath>
        <m:r>
          <w:rPr>
            <w:rFonts w:ascii="Cambria Math" w:hAnsi="Cambria Math"/>
          </w:rPr>
          <m:t>Φ</m:t>
        </m:r>
      </m:oMath>
      <w:r>
        <w:t xml:space="preserve"> and </w:t>
      </w:r>
      <m:oMath>
        <m:sSup>
          <m:sSupPr>
            <m:ctrlPr>
              <w:rPr>
                <w:rFonts w:ascii="Cambria Math" w:hAnsi="Cambria Math"/>
              </w:rPr>
            </m:ctrlPr>
          </m:sSupPr>
          <m:e>
            <m:r>
              <w:rPr>
                <w:rFonts w:ascii="Cambria Math" w:hAnsi="Cambria Math"/>
              </w:rPr>
              <m:t>A</m:t>
            </m:r>
          </m:e>
          <m:sup>
            <m:r>
              <w:rPr>
                <w:rFonts w:ascii="Cambria Math" w:hAnsi="Cambria Math"/>
              </w:rPr>
              <m:t>S</m:t>
            </m:r>
          </m:sup>
        </m:sSup>
      </m:oMath>
      <w:r>
        <w:t xml:space="preserve">. To simulate disturbances in the material, we can introduce scatter centred around the true value, </w:t>
      </w:r>
      <m:oMath>
        <m:r>
          <w:rPr>
            <w:rFonts w:ascii="Cambria Math" w:hAnsi="Cambria Math"/>
          </w:rPr>
          <m:t>θ∼</m:t>
        </m:r>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e>
        </m:d>
      </m:oMath>
      <w:r>
        <w:t xml:space="preserve">, where </w:t>
      </w:r>
      <m:oMath>
        <m:sSubSup>
          <m:sSubSupPr>
            <m:ctrlPr>
              <w:rPr>
                <w:rFonts w:ascii="Cambria Math" w:hAnsi="Cambria Math"/>
              </w:rPr>
            </m:ctrlPr>
          </m:sSubSupPr>
          <m:e>
            <m:r>
              <w:rPr>
                <w:rFonts w:ascii="Cambria Math" w:hAnsi="Cambria Math"/>
              </w:rPr>
              <m:t>x</m:t>
            </m:r>
          </m:e>
          <m:sub>
            <m:r>
              <w:rPr>
                <w:rFonts w:ascii="Cambria Math" w:hAnsi="Cambria Math"/>
              </w:rPr>
              <m:t>scat</m:t>
            </m:r>
          </m:sub>
          <m:sup>
            <m:r>
              <w:rPr>
                <w:rFonts w:ascii="Cambria Math" w:hAnsi="Cambria Math"/>
              </w:rPr>
              <m:t>2</m:t>
            </m:r>
          </m:sup>
        </m:sSubSup>
      </m:oMath>
      <w:r>
        <w:t xml:space="preserve"> is the amount of scatter for this variable (in this case </w:t>
      </w:r>
      <m:oMath>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r>
          <w:rPr>
            <w:rFonts w:ascii="Cambria Math" w:hAnsi="Cambria Math"/>
          </w:rPr>
          <m:t>=10</m:t>
        </m:r>
      </m:oMath>
      <w:r>
        <w:t>). Now, to replicate outliers, a shift from the true value (</w:t>
      </w:r>
      <m:oMath>
        <m:sSub>
          <m:sSubPr>
            <m:ctrlPr>
              <w:rPr>
                <w:rFonts w:ascii="Cambria Math" w:hAnsi="Cambria Math"/>
              </w:rPr>
            </m:ctrlPr>
          </m:sSubPr>
          <m:e>
            <m:r>
              <w:rPr>
                <w:rFonts w:ascii="Cambria Math" w:hAnsi="Cambria Math"/>
              </w:rPr>
              <m:t>x</m:t>
            </m:r>
          </m:e>
          <m:sub>
            <m:r>
              <w:rPr>
                <w:rFonts w:ascii="Cambria Math" w:hAnsi="Cambria Math"/>
              </w:rPr>
              <m:t>shift</m:t>
            </m:r>
          </m:sub>
        </m:sSub>
      </m:oMath>
      <w:r>
        <w:t xml:space="preserve">) is defined, which occurs with a probability </w:t>
      </w:r>
      <m:oMath>
        <m:sSub>
          <m:sSubPr>
            <m:ctrlPr>
              <w:rPr>
                <w:rFonts w:ascii="Cambria Math" w:hAnsi="Cambria Math"/>
              </w:rPr>
            </m:ctrlPr>
          </m:sSubPr>
          <m:e>
            <m:r>
              <w:rPr>
                <w:rFonts w:ascii="Cambria Math" w:hAnsi="Cambria Math"/>
              </w:rPr>
              <m:t>p</m:t>
            </m:r>
          </m:e>
          <m:sub>
            <m:r>
              <w:rPr>
                <w:rFonts w:ascii="Cambria Math" w:hAnsi="Cambria Math"/>
              </w:rPr>
              <m:t>out</m:t>
            </m:r>
          </m:sub>
        </m:sSub>
      </m:oMath>
      <w:r>
        <w:t xml:space="preserve">. This results in a new variable </w:t>
      </w:r>
      <m:oMath>
        <m:r>
          <w:rPr>
            <w:rFonts w:ascii="Cambria Math" w:hAnsi="Cambria Math"/>
          </w:rPr>
          <m:t>θ'</m:t>
        </m:r>
      </m:oMath>
      <w:r>
        <w:t xml:space="preserve"> which is defined as</w:t>
      </w:r>
    </w:p>
    <w:p w14:paraId="15808550" w14:textId="77777777" w:rsidR="000169BA" w:rsidRDefault="00DF35A8">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θ'=</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scr m:val="script"/>
                              <m:sty m:val="p"/>
                            </m:rPr>
                            <w:rPr>
                              <w:rFonts w:ascii="Cambria Math" w:hAnsi="Cambria Math"/>
                            </w:rPr>
                            <m:t>U</m:t>
                          </m:r>
                          <m:r>
                            <w:rPr>
                              <w:rFonts w:ascii="Cambria Math" w:hAnsi="Cambria Math"/>
                            </w:rPr>
                            <m:t>(θ-</m:t>
                          </m:r>
                          <m:sSub>
                            <m:sSubPr>
                              <m:ctrlPr>
                                <w:rPr>
                                  <w:rFonts w:ascii="Cambria Math" w:hAnsi="Cambria Math"/>
                                </w:rPr>
                              </m:ctrlPr>
                            </m:sSubPr>
                            <m:e>
                              <m:r>
                                <w:rPr>
                                  <w:rFonts w:ascii="Cambria Math" w:hAnsi="Cambria Math"/>
                                </w:rPr>
                                <m:t>x</m:t>
                              </m:r>
                            </m:e>
                            <m:sub>
                              <m:r>
                                <w:rPr>
                                  <w:rFonts w:ascii="Cambria Math" w:hAnsi="Cambria Math"/>
                                </w:rPr>
                                <m:t>shift</m:t>
                              </m:r>
                            </m:sub>
                          </m:sSub>
                          <m:r>
                            <w:rPr>
                              <w:rFonts w:ascii="Cambria Math" w:hAnsi="Cambria Math"/>
                            </w:rPr>
                            <m:t>,θ+</m:t>
                          </m:r>
                          <m:sSub>
                            <m:sSubPr>
                              <m:ctrlPr>
                                <w:rPr>
                                  <w:rFonts w:ascii="Cambria Math" w:hAnsi="Cambria Math"/>
                                </w:rPr>
                              </m:ctrlPr>
                            </m:sSubPr>
                            <m:e>
                              <m:r>
                                <w:rPr>
                                  <w:rFonts w:ascii="Cambria Math" w:hAnsi="Cambria Math"/>
                                </w:rPr>
                                <m:t>x</m:t>
                              </m:r>
                            </m:e>
                            <m:sub>
                              <m:r>
                                <w:rPr>
                                  <w:rFonts w:ascii="Cambria Math" w:hAnsi="Cambria Math"/>
                                </w:rPr>
                                <m:t>shift</m:t>
                              </m:r>
                            </m:sub>
                          </m:sSub>
                          <m:r>
                            <w:rPr>
                              <w:rFonts w:ascii="Cambria Math" w:hAnsi="Cambria Math"/>
                            </w:rPr>
                            <m:t>),</m:t>
                          </m:r>
                        </m:e>
                        <m:e>
                          <m:sSub>
                            <m:sSubPr>
                              <m:ctrlPr>
                                <w:rPr>
                                  <w:rFonts w:ascii="Cambria Math" w:hAnsi="Cambria Math"/>
                                </w:rPr>
                              </m:ctrlPr>
                            </m:sSubPr>
                            <m:e>
                              <m:r>
                                <w:rPr>
                                  <w:rFonts w:ascii="Cambria Math" w:hAnsi="Cambria Math"/>
                                </w:rPr>
                                <m:t>p</m:t>
                              </m:r>
                            </m:e>
                            <m:sub>
                              <m:r>
                                <w:rPr>
                                  <w:rFonts w:ascii="Cambria Math" w:hAnsi="Cambria Math"/>
                                </w:rPr>
                                <m:t>out</m:t>
                              </m:r>
                            </m:sub>
                          </m:sSub>
                        </m:e>
                      </m:mr>
                      <m:mr>
                        <m:e>
                          <m:r>
                            <w:rPr>
                              <w:rFonts w:ascii="Cambria Math" w:hAnsi="Cambria Math"/>
                            </w:rPr>
                            <m:t>θ,</m:t>
                          </m:r>
                        </m:e>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out</m:t>
                              </m:r>
                            </m:sub>
                          </m:sSub>
                        </m:e>
                      </m:mr>
                    </m:m>
                  </m:e>
                </m:d>
                <m:r>
                  <w:rPr>
                    <w:rFonts w:ascii="Cambria Math" w:hAnsi="Cambria Math"/>
                  </w:rPr>
                  <m:t>.</m:t>
                </m:r>
              </m:e>
            </m:mr>
          </m:m>
        </m:oMath>
      </m:oMathPara>
    </w:p>
    <w:p w14:paraId="7E8713E4" w14:textId="77777777" w:rsidR="000169BA" w:rsidRDefault="006D7651">
      <w:pPr>
        <w:pStyle w:val="FirstParagraph"/>
      </w:pPr>
      <w:r>
        <w:t xml:space="preserve">To simulate the uncertainty provided by the laboratory, we can define the simulated measurements as </w:t>
      </w:r>
      <m:oMath>
        <m:r>
          <w:rPr>
            <w:rFonts w:ascii="Cambria Math" w:hAnsi="Cambria Math"/>
          </w:rPr>
          <m:t>y(θ')∼</m:t>
        </m:r>
        <m:r>
          <m:rPr>
            <m:scr m:val="script"/>
            <m:sty m:val="p"/>
          </m:rPr>
          <w:rPr>
            <w:rFonts w:ascii="Cambria Math" w:hAnsi="Cambria Math"/>
          </w:rPr>
          <m:t>N</m:t>
        </m:r>
        <m:d>
          <m:dPr>
            <m:ctrlPr>
              <w:rPr>
                <w:rFonts w:ascii="Cambria Math" w:hAnsi="Cambria Math"/>
              </w:rPr>
            </m:ctrlPr>
          </m:dPr>
          <m:e>
            <m:r>
              <w:rPr>
                <w:rFonts w:ascii="Cambria Math" w:hAnsi="Cambria Math"/>
              </w:rPr>
              <m:t>θ',</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the standard deviation reported by the laboratory.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defined as </w:t>
      </w:r>
      <m:oMath>
        <m:sSub>
          <m:sSubPr>
            <m:ctrlPr>
              <w:rPr>
                <w:rFonts w:ascii="Cambria Math" w:hAnsi="Cambria Math"/>
              </w:rPr>
            </m:ctrlPr>
          </m:sSubPr>
          <m:e>
            <m:r>
              <w:rPr>
                <w:rFonts w:ascii="Cambria Math" w:hAnsi="Cambria Math"/>
              </w:rPr>
              <m:t>σ</m:t>
            </m:r>
          </m:e>
          <m:sub>
            <m:r>
              <w:rPr>
                <w:rFonts w:ascii="Cambria Math" w:hAnsi="Cambria Math"/>
              </w:rPr>
              <m:t>R</m:t>
            </m:r>
          </m:sub>
        </m:sSub>
        <m:r>
          <w:rPr>
            <w:rFonts w:ascii="Cambria Math" w:hAnsi="Cambria Math"/>
          </w:rPr>
          <m:t>=</m:t>
        </m:r>
        <m:r>
          <m:rPr>
            <m:nor/>
          </m:rPr>
          <m:t>max</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min</m:t>
                </m:r>
              </m:sub>
            </m:sSub>
            <m:r>
              <w:rPr>
                <w:rFonts w:ascii="Cambria Math" w:hAnsi="Cambria Math"/>
              </w:rPr>
              <m:t>,μ(θ') ε </m:t>
            </m:r>
            <m:sSub>
              <m:sSubPr>
                <m:ctrlPr>
                  <w:rPr>
                    <w:rFonts w:ascii="Cambria Math" w:hAnsi="Cambria Math"/>
                  </w:rPr>
                </m:ctrlPr>
              </m:sSubPr>
              <m:e>
                <m:r>
                  <w:rPr>
                    <w:rFonts w:ascii="Cambria Math" w:hAnsi="Cambria Math"/>
                  </w:rPr>
                  <m:t>y</m:t>
                </m:r>
              </m:e>
              <m:sub>
                <m:r>
                  <w:rPr>
                    <w:rFonts w:ascii="Cambria Math" w:hAnsi="Cambria Math"/>
                  </w:rPr>
                  <m:t>scat</m:t>
                </m:r>
              </m:sub>
            </m:sSub>
            <m:r>
              <w:rPr>
                <w:rFonts w:ascii="Cambria Math" w:hAnsi="Cambria Math"/>
              </w:rPr>
              <m:t> </m:t>
            </m:r>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min</m:t>
            </m:r>
          </m:sub>
        </m:sSub>
      </m:oMath>
      <w:r>
        <w:t xml:space="preserve"> is the minimum standard deviation assigned to a measurement. This variable differs between laboratories (we will be using a default value of </w:t>
      </w:r>
      <m:oMath>
        <m:r>
          <w:rPr>
            <w:rFonts w:ascii="Cambria Math" w:hAnsi="Cambria Math"/>
          </w:rPr>
          <m:t>1 Bq/kg</m:t>
        </m:r>
      </m:oMath>
      <w:r>
        <w:t xml:space="preserve">). Finally, </w:t>
      </w:r>
      <m:oMath>
        <m:r>
          <w:rPr>
            <w:rFonts w:ascii="Cambria Math" w:hAnsi="Cambria Math"/>
          </w:rPr>
          <m:t>ε</m:t>
        </m:r>
      </m:oMath>
      <w:r>
        <w:t xml:space="preserve"> is the analytical uncertainty (default .01) and </w:t>
      </w:r>
      <m:oMath>
        <m:sSub>
          <m:sSubPr>
            <m:ctrlPr>
              <w:rPr>
                <w:rFonts w:ascii="Cambria Math" w:hAnsi="Cambria Math"/>
              </w:rPr>
            </m:ctrlPr>
          </m:sSubPr>
          <m:e>
            <m:r>
              <w:rPr>
                <w:rFonts w:ascii="Cambria Math" w:hAnsi="Cambria Math"/>
              </w:rPr>
              <m:t>y</m:t>
            </m:r>
          </m:e>
          <m:sub>
            <m:r>
              <w:rPr>
                <w:rFonts w:ascii="Cambria Math" w:hAnsi="Cambria Math"/>
              </w:rPr>
              <m:t>scat</m:t>
            </m:r>
          </m:sub>
        </m:sSub>
      </m:oMath>
      <w:r>
        <w:t xml:space="preserve"> an error multiplier (default 1.5).</w:t>
      </w:r>
    </w:p>
    <w:p w14:paraId="1F131D1F" w14:textId="4C9914DF" w:rsidR="000169BA" w:rsidRDefault="006D7651">
      <w:pPr>
        <w:pStyle w:val="BodyText"/>
      </w:pPr>
      <w:r>
        <w:t xml:space="preserve">For this this study we created a data set for each simulation by integrating in intervals of 1 cm from </w:t>
      </w:r>
      <w:del w:id="253" w:author="Maarten Blaauw" w:date="2020-11-08T16:53:00Z">
        <w:r w:rsidDel="00632803">
          <w:delText xml:space="preserve">depth </w:delText>
        </w:r>
      </w:del>
      <w:r>
        <w:t xml:space="preserve">0 to 30 </w:t>
      </w:r>
      <w:ins w:id="254" w:author="Maarten Blaauw" w:date="2020-11-08T16:53:00Z">
        <w:r w:rsidR="00632803">
          <w:t xml:space="preserve">depth </w:t>
        </w:r>
      </w:ins>
      <w:r>
        <w:t xml:space="preserve">(where equilibrium was guaranteed). The complete </w:t>
      </w:r>
      <w:ins w:id="255" w:author="Maarten Blaauw" w:date="2020-11-08T16:53:00Z">
        <w:r w:rsidR="00632803">
          <w:t xml:space="preserve">simulated </w:t>
        </w:r>
      </w:ins>
      <w:ins w:id="256" w:author="Maarten Blaauw" w:date="2020-11-08T18:11:00Z">
        <w:r w:rsidR="00880092" w:rsidRPr="00880092">
          <w:rPr>
            <w:vertAlign w:val="superscript"/>
            <w:rPrChange w:id="257" w:author="Maarten Blaauw" w:date="2020-11-08T18:11:00Z">
              <w:rPr/>
            </w:rPrChange>
          </w:rPr>
          <w:t>210</w:t>
        </w:r>
        <w:r w:rsidR="00880092" w:rsidRPr="00880092">
          <w:rPr>
            <w:i/>
            <w:iCs/>
            <w:rPrChange w:id="258" w:author="Maarten Blaauw" w:date="2020-11-08T18:11:00Z">
              <w:rPr/>
            </w:rPrChange>
          </w:rPr>
          <w:t>Pb</w:t>
        </w:r>
        <w:r w:rsidR="00880092">
          <w:t xml:space="preserve"> </w:t>
        </w:r>
      </w:ins>
      <w:r>
        <w:t>data sets can be found in</w:t>
      </w:r>
      <w:ins w:id="259" w:author="Maarten Blaauw" w:date="2020-11-08T18:12:00Z">
        <w:r w:rsidR="00880092">
          <w:t xml:space="preserve"> </w:t>
        </w:r>
      </w:ins>
      <w:del w:id="260" w:author="Maarten Blaauw" w:date="2020-11-08T18:11:00Z">
        <w:r w:rsidDel="00880092">
          <w:delText xml:space="preserve"> the </w:delText>
        </w:r>
      </w:del>
      <w:r>
        <w:t xml:space="preserve">Supplementary Material </w:t>
      </w:r>
      <w:hyperlink w:anchor="sec:supp_mat">
        <w:r>
          <w:rPr>
            <w:rStyle w:val="Hyperlink"/>
          </w:rPr>
          <w:t>5</w:t>
        </w:r>
      </w:hyperlink>
      <w:ins w:id="261" w:author="Maarten Blaauw" w:date="2020-11-08T18:11:00Z">
        <w:r w:rsidR="00880092">
          <w:rPr>
            <w:rStyle w:val="Hyperlink"/>
          </w:rPr>
          <w:t>,</w:t>
        </w:r>
      </w:ins>
      <w:r>
        <w:t xml:space="preserve"> and Figure </w:t>
      </w:r>
      <w:hyperlink w:anchor="fig:true_210">
        <w:r>
          <w:rPr>
            <w:rStyle w:val="Hyperlink"/>
          </w:rPr>
          <w:t>2</w:t>
        </w:r>
      </w:hyperlink>
      <w:r>
        <w:t xml:space="preserve"> shows the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concentration curves with their corresponding age-depth functions.</w:t>
      </w:r>
    </w:p>
    <w:p w14:paraId="3B50FB83" w14:textId="77777777" w:rsidR="000169BA" w:rsidRDefault="006D7651">
      <w:pPr>
        <w:pStyle w:val="Heading2"/>
      </w:pPr>
      <w:bookmarkStart w:id="262" w:name="percentage-of-information"/>
      <w:bookmarkEnd w:id="213"/>
      <w:r>
        <w:t>Percentage of information</w:t>
      </w:r>
    </w:p>
    <w:p w14:paraId="2CCDB4D8" w14:textId="2B66223B" w:rsidR="000169BA" w:rsidRDefault="006D7651">
      <w:pPr>
        <w:pStyle w:val="FirstParagraph"/>
      </w:pPr>
      <w:r>
        <w:t>With these data sets, we then define a new variable call</w:t>
      </w:r>
      <w:ins w:id="263" w:author="Maarten Blaauw" w:date="2020-11-08T16:59:00Z">
        <w:r w:rsidR="00203D21">
          <w:t>ed</w:t>
        </w:r>
      </w:ins>
      <w:r>
        <w:t xml:space="preserve"> percentage of information. This variable relates to how much of the available information was measured. We assumed that background was reached at depth </w:t>
      </w:r>
      <m:oMath>
        <m:r>
          <w:rPr>
            <w:rFonts w:ascii="Cambria Math" w:hAnsi="Cambria Math"/>
          </w:rPr>
          <m:t>m</m:t>
        </m:r>
      </m:oMath>
      <w:ins w:id="264" w:author="Maarten Blaauw" w:date="2020-11-08T17:00:00Z">
        <w:r w:rsidR="00203D21">
          <w:t xml:space="preserve">. </w:t>
        </w:r>
      </w:ins>
      <w:del w:id="265" w:author="Maarten Blaauw" w:date="2020-11-08T17:00:00Z">
        <w:r w:rsidDel="00203D21">
          <w:delText xml:space="preserve">, </w:delText>
        </w:r>
      </w:del>
      <w:ins w:id="266" w:author="Maarten Blaauw" w:date="2020-11-08T17:00:00Z">
        <w:r w:rsidR="00203D21">
          <w:t>I</w:t>
        </w:r>
      </w:ins>
      <w:del w:id="267" w:author="Maarten Blaauw" w:date="2020-11-08T17:00:00Z">
        <w:r w:rsidDel="00203D21">
          <w:delText>i</w:delText>
        </w:r>
      </w:del>
      <w:r>
        <w:t>nformation percentage is define</w:t>
      </w:r>
      <w:ins w:id="268" w:author="Maarten Blaauw" w:date="2020-11-08T17:00:00Z">
        <w:r w:rsidR="00203D21">
          <w:t>d</w:t>
        </w:r>
      </w:ins>
      <w:r>
        <w:t xml:space="preserve"> as how much </w:t>
      </w:r>
      <w:del w:id="269" w:author="Maarten Blaauw" w:date="2020-11-08T17:00:00Z">
        <w:r w:rsidDel="00203D21">
          <w:delText xml:space="preserve">area </w:delText>
        </w:r>
      </w:del>
      <w:r>
        <w:t xml:space="preserve">of the core was measured, </w:t>
      </w:r>
      <w:proofErr w:type="gramStart"/>
      <w:r>
        <w:t>e.g.</w:t>
      </w:r>
      <w:proofErr w:type="gramEnd"/>
      <w:r>
        <w:t xml:space="preserve"> if background was reached at depth </w:t>
      </w:r>
      <w:ins w:id="270" w:author="Maarten Blaauw" w:date="2020-11-08T17:00:00Z">
        <w:r w:rsidR="00203D21">
          <w:t>m=</w:t>
        </w:r>
      </w:ins>
      <m:oMath>
        <m:r>
          <w:rPr>
            <w:rFonts w:ascii="Cambria Math" w:hAnsi="Cambria Math"/>
          </w:rPr>
          <m:t>100</m:t>
        </m:r>
      </m:oMath>
      <w:r>
        <w:t xml:space="preserve"> cm and the core was sampled</w:t>
      </w:r>
      <w:ins w:id="271" w:author="Maarten Blaauw" w:date="2020-11-08T17:00:00Z">
        <w:r w:rsidR="00203D21">
          <w:t xml:space="preserve"> </w:t>
        </w:r>
      </w:ins>
      <w:ins w:id="272" w:author="Maarten Blaauw" w:date="2020-11-08T17:01:00Z">
        <w:r w:rsidR="00203D21">
          <w:t>using 20 1-cm thick slices</w:t>
        </w:r>
      </w:ins>
      <w:del w:id="273" w:author="Maarten Blaauw" w:date="2020-11-08T17:01:00Z">
        <w:r w:rsidDel="00203D21">
          <w:delText xml:space="preserve"> every </w:delText>
        </w:r>
      </w:del>
      <m:oMath>
        <m:r>
          <w:del w:id="274" w:author="Maarten Blaauw" w:date="2020-11-08T17:01:00Z">
            <w:rPr>
              <w:rFonts w:ascii="Cambria Math" w:hAnsi="Cambria Math"/>
            </w:rPr>
            <m:t>1</m:t>
          </w:del>
        </m:r>
      </m:oMath>
      <w:del w:id="275" w:author="Maarten Blaauw" w:date="2020-11-08T17:01:00Z">
        <w:r w:rsidDel="00203D21">
          <w:delText xml:space="preserve"> cm if 20 samples are measured</w:delText>
        </w:r>
      </w:del>
      <w:r>
        <w:t xml:space="preserve">, the percentage of information would be 20 %. This variable will help us to have a measuring tool for how much information </w:t>
      </w:r>
      <w:del w:id="276" w:author="Maarten Blaauw" w:date="2020-11-08T17:01:00Z">
        <w:r w:rsidDel="00203D21">
          <w:delText xml:space="preserve">are </w:delText>
        </w:r>
      </w:del>
      <w:ins w:id="277" w:author="Maarten Blaauw" w:date="2020-11-08T17:01:00Z">
        <w:r w:rsidR="00203D21">
          <w:t xml:space="preserve">is </w:t>
        </w:r>
      </w:ins>
      <w:r>
        <w:t>needed for a good chronology without depending on the number or size of the samples.</w:t>
      </w:r>
    </w:p>
    <w:p w14:paraId="6A9F9DA7" w14:textId="60DAC80E" w:rsidR="000169BA" w:rsidRDefault="006D7651">
      <w:pPr>
        <w:pStyle w:val="BodyText"/>
      </w:pPr>
      <w:proofErr w:type="gramStart"/>
      <w:r>
        <w:t>In order to</w:t>
      </w:r>
      <w:proofErr w:type="gramEnd"/>
      <w:r>
        <w:t xml:space="preserve"> compare both the CRS and </w:t>
      </w:r>
      <w:r>
        <w:rPr>
          <w:i/>
        </w:rPr>
        <w:t>Plum</w:t>
      </w:r>
      <w:r>
        <w:t xml:space="preserve"> under simular circumstances, the previously described data sets will be randomly selected for samples given a</w:t>
      </w:r>
      <w:ins w:id="278" w:author="Maarten Blaauw" w:date="2020-11-08T18:12:00Z">
        <w:r w:rsidR="007A33C8">
          <w:t>n</w:t>
        </w:r>
      </w:ins>
      <w:r>
        <w:t xml:space="preserve"> information percentage. In the case of cores which have not reach</w:t>
      </w:r>
      <w:ins w:id="279" w:author="Maarten Blaauw" w:date="2020-11-08T17:02:00Z">
        <w:r w:rsidR="00D65673">
          <w:t>ed</w:t>
        </w:r>
      </w:ins>
      <w:r>
        <w:t xml:space="preserve"> background, </w:t>
      </w:r>
      <w:r>
        <w:rPr>
          <w:i/>
        </w:rPr>
        <w:t>Plum</w:t>
      </w:r>
      <w:r>
        <w:t xml:space="preserve"> (Aquino-López et al. 2018) has shown to provide accurate results without the need </w:t>
      </w:r>
      <w:del w:id="280" w:author="Maarten Blaauw" w:date="2020-11-08T17:02:00Z">
        <w:r w:rsidDel="00D65673">
          <w:delText>o</w:delText>
        </w:r>
      </w:del>
      <w:r>
        <w:t>f</w:t>
      </w:r>
      <w:ins w:id="281" w:author="Maarten Blaauw" w:date="2020-11-08T17:02:00Z">
        <w:r w:rsidR="00D65673">
          <w:t>or</w:t>
        </w:r>
      </w:ins>
      <w:r>
        <w:t xml:space="preserve"> user </w:t>
      </w:r>
      <w:proofErr w:type="gramStart"/>
      <w:r>
        <w:t>interference,</w:t>
      </w:r>
      <w:ins w:id="282" w:author="Maarten Blaauw" w:date="2020-11-08T17:05:00Z">
        <w:r w:rsidR="00D65673">
          <w:t>.</w:t>
        </w:r>
        <w:proofErr w:type="gramEnd"/>
        <w:r w:rsidR="00D65673">
          <w:t xml:space="preserve"> </w:t>
        </w:r>
      </w:ins>
      <w:del w:id="283" w:author="Maarten Blaauw" w:date="2020-11-08T17:05:00Z">
        <w:r w:rsidDel="00D65673">
          <w:delText xml:space="preserve"> o</w:delText>
        </w:r>
      </w:del>
      <w:ins w:id="284" w:author="Maarten Blaauw" w:date="2020-11-08T17:05:00Z">
        <w:r w:rsidR="00D65673">
          <w:t>O</w:t>
        </w:r>
      </w:ins>
      <w:r>
        <w:t xml:space="preserve">n the other hand, </w:t>
      </w:r>
      <w:ins w:id="285" w:author="Maarten Blaauw" w:date="2020-11-08T17:05:00Z">
        <w:r w:rsidR="00D65673">
          <w:t xml:space="preserve">in such cases </w:t>
        </w:r>
      </w:ins>
      <w:r>
        <w:t xml:space="preserve">the CRS can </w:t>
      </w:r>
      <w:ins w:id="286" w:author="Maarten Blaauw" w:date="2020-11-08T17:05:00Z">
        <w:r w:rsidR="00D65673">
          <w:t xml:space="preserve">only </w:t>
        </w:r>
      </w:ins>
      <w:r>
        <w:t>provide a chronology if the complete inventory is estimated using extrapolation and</w:t>
      </w:r>
      <w:ins w:id="287" w:author="Maarten Blaauw" w:date="2020-11-08T17:03:00Z">
        <w:r w:rsidR="00D65673">
          <w:t xml:space="preserve"> if the</w:t>
        </w:r>
      </w:ins>
      <w:del w:id="288" w:author="Maarten Blaauw" w:date="2020-11-08T17:03:00Z">
        <w:r w:rsidDel="00D65673">
          <w:delText xml:space="preserve"> forcing</w:delText>
        </w:r>
      </w:del>
      <w:r>
        <w:t xml:space="preserve"> </w:t>
      </w:r>
      <w:proofErr w:type="spellStart"/>
      <w:r>
        <w:t>the</w:t>
      </w:r>
      <w:proofErr w:type="spellEnd"/>
      <w:r>
        <w:t xml:space="preserve"> model </w:t>
      </w:r>
      <w:ins w:id="289" w:author="Maarten Blaauw" w:date="2020-11-08T17:03:00Z">
        <w:r w:rsidR="00D65673">
          <w:t xml:space="preserve">is forced </w:t>
        </w:r>
      </w:ins>
      <w:r>
        <w:t xml:space="preserve">to pass </w:t>
      </w:r>
      <w:del w:id="290" w:author="Maarten Blaauw" w:date="2020-11-08T17:02:00Z">
        <w:r w:rsidDel="00D65673">
          <w:delText xml:space="preserve">by </w:delText>
        </w:r>
      </w:del>
      <w:ins w:id="291" w:author="Maarten Blaauw" w:date="2020-11-08T17:02:00Z">
        <w:r w:rsidR="00D65673">
          <w:t xml:space="preserve">through </w:t>
        </w:r>
      </w:ins>
      <w:r>
        <w:t>a known date</w:t>
      </w:r>
      <w:ins w:id="292" w:author="Maarten Blaauw" w:date="2020-11-08T17:03:00Z">
        <w:r w:rsidR="00D65673">
          <w:t xml:space="preserve"> </w:t>
        </w:r>
        <w:r w:rsidR="00D65673">
          <w:lastRenderedPageBreak/>
          <w:t xml:space="preserve">(e.g., as estimated by a </w:t>
        </w:r>
        <w:r w:rsidR="00D65673" w:rsidRPr="00D65673">
          <w:rPr>
            <w:vertAlign w:val="superscript"/>
            <w:rPrChange w:id="293" w:author="Maarten Blaauw" w:date="2020-11-08T17:04:00Z">
              <w:rPr/>
            </w:rPrChange>
          </w:rPr>
          <w:t>137</w:t>
        </w:r>
        <w:r w:rsidR="00D65673">
          <w:t xml:space="preserve">Cs peak related to the AD </w:t>
        </w:r>
      </w:ins>
      <w:ins w:id="294" w:author="Maarten Blaauw" w:date="2020-11-08T17:04:00Z">
        <w:r w:rsidR="00D65673">
          <w:t>1986 Chernobyl accident</w:t>
        </w:r>
      </w:ins>
      <w:ins w:id="295" w:author="Maarten Blaauw" w:date="2020-11-08T17:03:00Z">
        <w:r w:rsidR="00D65673">
          <w:t>)</w:t>
        </w:r>
      </w:ins>
      <w:r>
        <w:t xml:space="preserve">. This means user </w:t>
      </w:r>
      <w:del w:id="296" w:author="Maarten Blaauw" w:date="2020-11-08T17:02:00Z">
        <w:r w:rsidDel="00D65673">
          <w:delText xml:space="preserve">innervation </w:delText>
        </w:r>
      </w:del>
      <w:ins w:id="297" w:author="Maarten Blaauw" w:date="2020-11-08T17:02:00Z">
        <w:r w:rsidR="00D65673">
          <w:t xml:space="preserve">intervention </w:t>
        </w:r>
      </w:ins>
      <w:r>
        <w:t xml:space="preserve">and to avoid this problem and to provide a more objective comparison, </w:t>
      </w:r>
      <w:ins w:id="298" w:author="Maarten Blaauw" w:date="2020-11-08T17:05:00Z">
        <w:r w:rsidR="00D65673">
          <w:t xml:space="preserve">here </w:t>
        </w:r>
      </w:ins>
      <w:r>
        <w:t xml:space="preserve">every </w:t>
      </w:r>
      <w:ins w:id="299" w:author="Maarten Blaauw" w:date="2020-11-08T17:05:00Z">
        <w:r w:rsidR="00D65673">
          <w:t xml:space="preserve">simulated </w:t>
        </w:r>
      </w:ins>
      <w:r>
        <w:t>sampling set will reach background, which guarant</w:t>
      </w:r>
      <w:ins w:id="300" w:author="Maarten Blaauw" w:date="2020-11-08T17:04:00Z">
        <w:r w:rsidR="00D65673">
          <w:t>e</w:t>
        </w:r>
      </w:ins>
      <w:del w:id="301" w:author="Maarten Blaauw" w:date="2020-11-08T17:04:00Z">
        <w:r w:rsidDel="00D65673">
          <w:delText>i</w:delText>
        </w:r>
      </w:del>
      <w:r>
        <w:t>es the proper use of the CRS model.</w:t>
      </w:r>
    </w:p>
    <w:p w14:paraId="0870120C" w14:textId="77777777" w:rsidR="000169BA" w:rsidRDefault="006D7651">
      <w:pPr>
        <w:pStyle w:val="Heading1"/>
      </w:pPr>
      <w:bookmarkStart w:id="302" w:name="model-comparison"/>
      <w:bookmarkEnd w:id="202"/>
      <w:bookmarkEnd w:id="262"/>
      <w:r>
        <w:t>Model Comparison</w:t>
      </w:r>
    </w:p>
    <w:p w14:paraId="4E710BEF" w14:textId="65B1BDB5" w:rsidR="000169BA" w:rsidRDefault="006D7651">
      <w:pPr>
        <w:pStyle w:val="FirstParagraph"/>
      </w:pPr>
      <w:r>
        <w:t>To allow for a reasonable comparison between models and to observe the effect</w:t>
      </w:r>
      <w:ins w:id="303" w:author="Maarten Blaauw" w:date="2020-11-08T17:20:00Z">
        <w:r w:rsidR="00655030">
          <w:t>s</w:t>
        </w:r>
      </w:ins>
      <w:r>
        <w:t xml:space="preserve"> that different percentage</w:t>
      </w:r>
      <w:ins w:id="304" w:author="Maarten Blaauw" w:date="2020-11-08T17:20:00Z">
        <w:r w:rsidR="00655030">
          <w:t>s</w:t>
        </w:r>
      </w:ins>
      <w:r>
        <w:t xml:space="preserve"> of information have on the accuracy and precision of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models, we used the three simulated data sets created for the previous section. Th</w:t>
      </w:r>
      <w:del w:id="305" w:author="Maarten Blaauw" w:date="2020-11-08T17:20:00Z">
        <w:r w:rsidDel="00655030">
          <w:delText>is</w:delText>
        </w:r>
      </w:del>
      <w:ins w:id="306" w:author="Maarten Blaauw" w:date="2020-11-08T17:20:00Z">
        <w:r w:rsidR="00655030">
          <w:t>ese</w:t>
        </w:r>
      </w:ins>
      <w:r>
        <w:t xml:space="preserve"> simulated cores were randomly selected given a percentage of information (</w:t>
      </w:r>
      <w:proofErr w:type="gramStart"/>
      <w:r>
        <w:t>e.g.</w:t>
      </w:r>
      <w:proofErr w:type="gramEnd"/>
      <w:r>
        <w:t xml:space="preserve"> for </w:t>
      </w:r>
      <w:del w:id="307" w:author="Maarten Blaauw" w:date="2020-11-08T17:21:00Z">
        <w:r w:rsidDel="00655030">
          <w:delText xml:space="preserve">a </w:delText>
        </w:r>
      </w:del>
      <w:r>
        <w:t>20% information</w:t>
      </w:r>
      <w:del w:id="308" w:author="Maarten Blaauw" w:date="2020-11-08T17:21:00Z">
        <w:r w:rsidDel="00655030">
          <w:delText xml:space="preserve"> sample,</w:delText>
        </w:r>
      </w:del>
      <w:r>
        <w:t xml:space="preserve"> in a 30 cm core</w:t>
      </w:r>
      <w:del w:id="309" w:author="Maarten Blaauw" w:date="2020-11-08T17:21:00Z">
        <w:r w:rsidDel="00655030">
          <w:delText>s</w:delText>
        </w:r>
      </w:del>
      <w:r>
        <w:t xml:space="preserve">, 6 random </w:t>
      </w:r>
      <w:ins w:id="310" w:author="Maarten Blaauw" w:date="2020-11-08T17:21:00Z">
        <w:r w:rsidR="00655030">
          <w:t xml:space="preserve">1-cm </w:t>
        </w:r>
      </w:ins>
      <w:r>
        <w:t xml:space="preserve">samples were </w:t>
      </w:r>
      <w:del w:id="311" w:author="Maarten Blaauw" w:date="2020-11-08T17:21:00Z">
        <w:r w:rsidDel="00655030">
          <w:delText>selected</w:delText>
        </w:r>
      </w:del>
      <w:ins w:id="312" w:author="Maarten Blaauw" w:date="2020-11-08T17:21:00Z">
        <w:r w:rsidR="00655030">
          <w:t>simulated</w:t>
        </w:r>
      </w:ins>
      <w:r>
        <w:t>). Beca</w:t>
      </w:r>
      <w:ins w:id="313" w:author="Maarten Blaauw" w:date="2020-11-08T17:22:00Z">
        <w:r w:rsidR="00655030">
          <w:t>u</w:t>
        </w:r>
      </w:ins>
      <w:r>
        <w:t>se the CRS model assumes that background has be</w:t>
      </w:r>
      <w:ins w:id="314" w:author="Maarten Blaauw" w:date="2020-11-08T17:22:00Z">
        <w:r w:rsidR="00754C26">
          <w:t xml:space="preserve">en </w:t>
        </w:r>
      </w:ins>
      <w:del w:id="315" w:author="Maarten Blaauw" w:date="2020-11-08T17:22:00Z">
        <w:r w:rsidDel="00754C26">
          <w:delText xml:space="preserve">ing </w:delText>
        </w:r>
      </w:del>
      <w:r>
        <w:t>reached (</w:t>
      </w:r>
      <w:proofErr w:type="gramStart"/>
      <w:r>
        <w:t>in order to</w:t>
      </w:r>
      <w:proofErr w:type="gramEnd"/>
      <w:r>
        <w:t xml:space="preserve"> reduce user manipulation), we decided to fix the last sample (30 cm depth) for every case. This guarant</w:t>
      </w:r>
      <w:ins w:id="316" w:author="Maarten Blaauw" w:date="2020-11-08T17:22:00Z">
        <w:r w:rsidR="00754C26">
          <w:t>e</w:t>
        </w:r>
      </w:ins>
      <w:del w:id="317" w:author="Maarten Blaauw" w:date="2020-11-08T17:22:00Z">
        <w:r w:rsidDel="00754C26">
          <w:delText>i</w:delText>
        </w:r>
      </w:del>
      <w:r>
        <w:t xml:space="preserve">es the proper use of the CRS model </w:t>
      </w:r>
      <w:proofErr w:type="gramStart"/>
      <w:r>
        <w:t>and also</w:t>
      </w:r>
      <w:proofErr w:type="gramEnd"/>
      <w:r>
        <w:t xml:space="preserve"> gives the model a single last depth to be removed as </w:t>
      </w:r>
      <w:del w:id="318" w:author="Maarten Blaauw" w:date="2020-11-08T17:22:00Z">
        <w:r w:rsidDel="00754C26">
          <w:delText xml:space="preserve">it </w:delText>
        </w:r>
      </w:del>
      <w:r>
        <w:t>is common practice when using th</w:t>
      </w:r>
      <w:ins w:id="319" w:author="Maarten Blaauw" w:date="2020-11-08T17:22:00Z">
        <w:r w:rsidR="00754C26">
          <w:t>e CRS</w:t>
        </w:r>
      </w:ins>
      <w:del w:id="320" w:author="Maarten Blaauw" w:date="2020-11-08T17:22:00Z">
        <w:r w:rsidDel="00754C26">
          <w:delText>is</w:delText>
        </w:r>
      </w:del>
      <w:r>
        <w:t xml:space="preserve"> model. 100 different samples were randomly selected for information percentages from 10% to 95% </w:t>
      </w:r>
      <w:del w:id="321" w:author="Maarten Blaauw" w:date="2020-11-08T17:23:00Z">
        <w:r w:rsidDel="00667726">
          <w:delText xml:space="preserve">in </w:delText>
        </w:r>
      </w:del>
      <w:ins w:id="322" w:author="Maarten Blaauw" w:date="2020-11-08T17:23:00Z">
        <w:r w:rsidR="00667726">
          <w:t xml:space="preserve">at </w:t>
        </w:r>
      </w:ins>
      <w:del w:id="323" w:author="Maarten Blaauw" w:date="2020-11-08T17:22:00Z">
        <w:r w:rsidDel="00667726">
          <w:delText xml:space="preserve">a </w:delText>
        </w:r>
      </w:del>
      <w:r>
        <w:t>5% intervals (</w:t>
      </w:r>
      <w:del w:id="324" w:author="Maarten Blaauw" w:date="2020-11-08T17:23:00Z">
        <w:r w:rsidDel="00667726">
          <w:delText>e.</w:delText>
        </w:r>
      </w:del>
      <w:r>
        <w:t>i</w:t>
      </w:r>
      <w:ins w:id="325" w:author="Maarten Blaauw" w:date="2020-11-08T17:23:00Z">
        <w:r w:rsidR="00667726">
          <w:t>.e.,</w:t>
        </w:r>
      </w:ins>
      <w:r>
        <w:t xml:space="preserve"> 10%, 15%, 20</w:t>
      </w:r>
      <w:proofErr w:type="gramStart"/>
      <w:r>
        <w:t>%,...</w:t>
      </w:r>
      <w:proofErr w:type="gramEnd"/>
      <w:r>
        <w:t>,</w:t>
      </w:r>
      <w:ins w:id="326" w:author="Maarten Blaauw" w:date="2020-11-08T17:23:00Z">
        <w:r w:rsidR="003677EE">
          <w:t xml:space="preserve"> </w:t>
        </w:r>
      </w:ins>
      <w:r>
        <w:t xml:space="preserve">95%) and the complete sample was also used (i.e 100% percentage of information sample). After a random sample was selected, both the CRS model and </w:t>
      </w:r>
      <w:r>
        <w:rPr>
          <w:i/>
        </w:rPr>
        <w:t>Plum</w:t>
      </w:r>
      <w:r>
        <w:t xml:space="preserve"> were </w:t>
      </w:r>
      <w:del w:id="327" w:author="Maarten Blaauw" w:date="2020-11-08T17:23:00Z">
        <w:r w:rsidDel="003677EE">
          <w:delText xml:space="preserve">performed </w:delText>
        </w:r>
      </w:del>
      <w:ins w:id="328" w:author="Maarten Blaauw" w:date="2020-11-08T17:23:00Z">
        <w:r w:rsidR="003677EE">
          <w:t xml:space="preserve">run </w:t>
        </w:r>
      </w:ins>
      <w:r>
        <w:t xml:space="preserve">and </w:t>
      </w:r>
      <w:ins w:id="329" w:author="Maarten Blaauw" w:date="2020-11-08T17:23:00Z">
        <w:r w:rsidR="003677EE">
          <w:t xml:space="preserve">their outputs </w:t>
        </w:r>
      </w:ins>
      <w:r>
        <w:t xml:space="preserve">compared to the true age value to calculate </w:t>
      </w:r>
      <w:ins w:id="330" w:author="Maarten Blaauw" w:date="2020-11-08T17:23:00Z">
        <w:r w:rsidR="003677EE">
          <w:t xml:space="preserve">their </w:t>
        </w:r>
      </w:ins>
      <w:del w:id="331" w:author="Maarten Blaauw" w:date="2020-11-08T17:23:00Z">
        <w:r w:rsidDel="003677EE">
          <w:delText xml:space="preserve">its </w:delText>
        </w:r>
      </w:del>
      <w:r>
        <w:t xml:space="preserve">accuracy. </w:t>
      </w:r>
      <w:r>
        <w:rPr>
          <w:i/>
        </w:rPr>
        <w:t>Plum</w:t>
      </w:r>
      <w:r>
        <w:t xml:space="preserve"> was run using the default settings.</w:t>
      </w:r>
    </w:p>
    <w:p w14:paraId="61E3A4CB" w14:textId="40E08AA5" w:rsidR="000169BA" w:rsidRDefault="006D7651">
      <w:pPr>
        <w:pStyle w:val="BodyText"/>
      </w:pPr>
      <w:proofErr w:type="gramStart"/>
      <w:r>
        <w:t>In order to</w:t>
      </w:r>
      <w:proofErr w:type="gramEnd"/>
      <w:r>
        <w:t xml:space="preserve"> observe the precision and accuracy, we decided to calculate the offset (in yr), the mean of length of the 95% intervals (in yr), as well as the normalized accuracy (this </w:t>
      </w:r>
      <w:del w:id="332" w:author="Maarten Blaauw" w:date="2020-11-08T17:24:00Z">
        <w:r w:rsidDel="003677EE">
          <w:delText xml:space="preserve">variable will show </w:delText>
        </w:r>
      </w:del>
      <w:ins w:id="333" w:author="Maarten Blaauw" w:date="2020-11-08T17:24:00Z">
        <w:r w:rsidR="003677EE">
          <w:t xml:space="preserve">indicates </w:t>
        </w:r>
      </w:ins>
      <w:del w:id="334" w:author="Maarten Blaauw" w:date="2020-11-08T17:24:00Z">
        <w:r w:rsidDel="003677EE">
          <w:delText xml:space="preserve">us </w:delText>
        </w:r>
      </w:del>
      <w:r>
        <w:t>how far the model is from the true value given its own uncertainty</w:t>
      </w:r>
      <w:ins w:id="335" w:author="Maarten Blaauw" w:date="2020-11-08T17:30:00Z">
        <w:r w:rsidR="007D3F65">
          <w:t xml:space="preserve"> at that depth</w:t>
        </w:r>
      </w:ins>
      <w:r>
        <w:t>).</w:t>
      </w:r>
    </w:p>
    <w:p w14:paraId="7535D8D5" w14:textId="77777777" w:rsidR="000169BA" w:rsidRDefault="006D7651">
      <w:pPr>
        <w:pStyle w:val="CaptionedFigure"/>
      </w:pPr>
      <w:bookmarkStart w:id="336" w:name="fig:accpre"/>
      <w:r>
        <w:rPr>
          <w:noProof/>
        </w:rPr>
        <w:lastRenderedPageBreak/>
        <w:drawing>
          <wp:inline distT="0" distB="0" distL="0" distR="0" wp14:anchorId="1DAEB134" wp14:editId="51D0E67D">
            <wp:extent cx="5334000" cy="5961529"/>
            <wp:effectExtent l="0" t="0" r="0" b="0"/>
            <wp:docPr id="3" name="Picture" descr="Comparison of the offset (distance between the true age and model), the lenght of the 95% confidence interval (classical) and credible interval (Bayesian) and the Normalized offset between the classical CRS model vs the Bayesian approach Plum. Top panel A) shows the offset between the true age and modelled age of the CRS (red) and Plum (blue). Middle panel B) length of the 95% confidence interval for the CRS model (in red) and the 95% credible interval of Plum (in blue). Bottom panel C) Normalized offset presenting the distance between the modelled age and the true age normalized divided by the standard deviation (in the case of Plum, the length of the interval divided by 4), CRS in red and Plum in blue. "/>
            <wp:cNvGraphicFramePr/>
            <a:graphic xmlns:a="http://schemas.openxmlformats.org/drawingml/2006/main">
              <a:graphicData uri="http://schemas.openxmlformats.org/drawingml/2006/picture">
                <pic:pic xmlns:pic="http://schemas.openxmlformats.org/drawingml/2006/picture">
                  <pic:nvPicPr>
                    <pic:cNvPr id="0" name="Picture" descr="AccPrec.pdf"/>
                    <pic:cNvPicPr>
                      <a:picLocks noChangeAspect="1" noChangeArrowheads="1"/>
                    </pic:cNvPicPr>
                  </pic:nvPicPr>
                  <pic:blipFill>
                    <a:blip r:embed="rId13"/>
                    <a:stretch>
                      <a:fillRect/>
                    </a:stretch>
                  </pic:blipFill>
                  <pic:spPr bwMode="auto">
                    <a:xfrm>
                      <a:off x="0" y="0"/>
                      <a:ext cx="5334000" cy="5961529"/>
                    </a:xfrm>
                    <a:prstGeom prst="rect">
                      <a:avLst/>
                    </a:prstGeom>
                    <a:noFill/>
                    <a:ln w="9525">
                      <a:noFill/>
                      <a:headEnd/>
                      <a:tailEnd/>
                    </a:ln>
                  </pic:spPr>
                </pic:pic>
              </a:graphicData>
            </a:graphic>
          </wp:inline>
        </w:drawing>
      </w:r>
      <w:bookmarkEnd w:id="336"/>
    </w:p>
    <w:p w14:paraId="2DCC6275" w14:textId="7B80E7F2" w:rsidR="000169BA" w:rsidRDefault="003677EE">
      <w:pPr>
        <w:pStyle w:val="ImageCaption"/>
      </w:pPr>
      <w:ins w:id="337" w:author="Maarten Blaauw" w:date="2020-11-08T17:24:00Z">
        <w:r>
          <w:t xml:space="preserve">Figure 3. </w:t>
        </w:r>
      </w:ins>
      <w:r w:rsidR="006D7651">
        <w:t>Comparison of the offset (distance between the true age and model), the leng</w:t>
      </w:r>
      <w:del w:id="338" w:author="Maarten Blaauw" w:date="2020-11-08T17:26:00Z">
        <w:r w:rsidR="006D7651" w:rsidDel="005B7459">
          <w:delText>h</w:delText>
        </w:r>
      </w:del>
      <w:r w:rsidR="006D7651">
        <w:t>t</w:t>
      </w:r>
      <w:ins w:id="339" w:author="Maarten Blaauw" w:date="2020-11-08T17:26:00Z">
        <w:r w:rsidR="005B7459">
          <w:t>h</w:t>
        </w:r>
      </w:ins>
      <w:r w:rsidR="006D7651">
        <w:t xml:space="preserve"> of the 95% confidence interval (classical) and credible interval (Bayesian) and the </w:t>
      </w:r>
      <w:ins w:id="340" w:author="Maarten Blaauw" w:date="2020-11-08T17:26:00Z">
        <w:r w:rsidR="005B7459">
          <w:t>n</w:t>
        </w:r>
      </w:ins>
      <w:del w:id="341" w:author="Maarten Blaauw" w:date="2020-11-08T17:26:00Z">
        <w:r w:rsidR="006D7651" w:rsidDel="005B7459">
          <w:delText>N</w:delText>
        </w:r>
      </w:del>
      <w:r w:rsidR="006D7651">
        <w:t xml:space="preserve">ormalized offset </w:t>
      </w:r>
      <w:del w:id="342" w:author="Maarten Blaauw" w:date="2020-11-08T17:31:00Z">
        <w:r w:rsidR="006D7651" w:rsidDel="007D3F65">
          <w:delText xml:space="preserve">between </w:delText>
        </w:r>
      </w:del>
      <w:ins w:id="343" w:author="Maarten Blaauw" w:date="2020-11-08T17:31:00Z">
        <w:r w:rsidR="007D3F65">
          <w:t xml:space="preserve">for </w:t>
        </w:r>
      </w:ins>
      <w:r w:rsidR="006D7651">
        <w:t>the classical CRS model</w:t>
      </w:r>
      <w:ins w:id="344" w:author="Maarten Blaauw" w:date="2020-11-08T17:32:00Z">
        <w:r w:rsidR="007D3F65">
          <w:t xml:space="preserve"> (red)</w:t>
        </w:r>
      </w:ins>
      <w:r w:rsidR="006D7651">
        <w:t xml:space="preserve"> </w:t>
      </w:r>
      <w:del w:id="345" w:author="Maarten Blaauw" w:date="2020-11-08T17:31:00Z">
        <w:r w:rsidR="006D7651" w:rsidDel="007D3F65">
          <w:delText xml:space="preserve">vs </w:delText>
        </w:r>
      </w:del>
      <w:ins w:id="346" w:author="Maarten Blaauw" w:date="2020-11-08T17:31:00Z">
        <w:r w:rsidR="007D3F65">
          <w:t xml:space="preserve">and </w:t>
        </w:r>
      </w:ins>
      <w:r w:rsidR="006D7651">
        <w:t>the Bayesian approach Plum</w:t>
      </w:r>
      <w:ins w:id="347" w:author="Maarten Blaauw" w:date="2020-11-08T17:32:00Z">
        <w:r w:rsidR="007D3F65">
          <w:t xml:space="preserve"> (blue)</w:t>
        </w:r>
      </w:ins>
      <w:r w:rsidR="006D7651">
        <w:t xml:space="preserve">. Top panel A) shows the offset between the true age and modelled age of the CRS </w:t>
      </w:r>
      <w:del w:id="348" w:author="Maarten Blaauw" w:date="2020-11-08T17:32:00Z">
        <w:r w:rsidR="006D7651" w:rsidDel="007D3F65">
          <w:delText xml:space="preserve">(red) </w:delText>
        </w:r>
      </w:del>
      <w:r w:rsidR="006D7651">
        <w:t>and Plum</w:t>
      </w:r>
      <w:del w:id="349" w:author="Maarten Blaauw" w:date="2020-11-08T17:32:00Z">
        <w:r w:rsidR="006D7651" w:rsidDel="007D3F65">
          <w:delText xml:space="preserve"> (blue)</w:delText>
        </w:r>
      </w:del>
      <w:r w:rsidR="006D7651">
        <w:t xml:space="preserve">. Middle panel B) </w:t>
      </w:r>
      <w:ins w:id="350" w:author="Maarten Blaauw" w:date="2020-11-08T17:33:00Z">
        <w:r w:rsidR="00856316">
          <w:t xml:space="preserve">shows the </w:t>
        </w:r>
      </w:ins>
      <w:del w:id="351" w:author="Maarten Blaauw" w:date="2020-11-08T17:33:00Z">
        <w:r w:rsidR="006D7651" w:rsidDel="00856316">
          <w:delText xml:space="preserve">length of the </w:delText>
        </w:r>
      </w:del>
      <w:r w:rsidR="006D7651">
        <w:t>95% confidence interval</w:t>
      </w:r>
      <w:ins w:id="352" w:author="Maarten Blaauw" w:date="2020-11-08T17:33:00Z">
        <w:r w:rsidR="00856316">
          <w:t>s</w:t>
        </w:r>
      </w:ins>
      <w:del w:id="353" w:author="Maarten Blaauw" w:date="2020-11-08T17:33:00Z">
        <w:r w:rsidR="006D7651" w:rsidDel="00856316">
          <w:delText xml:space="preserve"> for the CRS model </w:delText>
        </w:r>
      </w:del>
      <w:del w:id="354" w:author="Maarten Blaauw" w:date="2020-11-08T17:32:00Z">
        <w:r w:rsidR="006D7651" w:rsidDel="007D3F65">
          <w:delText xml:space="preserve">(in red) </w:delText>
        </w:r>
      </w:del>
      <w:del w:id="355" w:author="Maarten Blaauw" w:date="2020-11-08T17:33:00Z">
        <w:r w:rsidR="006D7651" w:rsidDel="00856316">
          <w:delText>and the 95% credible interval of Plum (in blue)</w:delText>
        </w:r>
      </w:del>
      <w:ins w:id="356" w:author="Maarten Blaauw" w:date="2020-11-08T17:33:00Z">
        <w:r w:rsidR="00856316">
          <w:t>,</w:t>
        </w:r>
      </w:ins>
      <w:del w:id="357" w:author="Maarten Blaauw" w:date="2020-11-08T17:33:00Z">
        <w:r w:rsidR="006D7651" w:rsidDel="00856316">
          <w:delText>.</w:delText>
        </w:r>
      </w:del>
      <w:r w:rsidR="006D7651">
        <w:t xml:space="preserve"> Bottom panel C) </w:t>
      </w:r>
      <w:ins w:id="358" w:author="Maarten Blaauw" w:date="2020-11-08T17:33:00Z">
        <w:r w:rsidR="00856316">
          <w:t>shows the n</w:t>
        </w:r>
      </w:ins>
      <w:del w:id="359" w:author="Maarten Blaauw" w:date="2020-11-08T17:33:00Z">
        <w:r w:rsidR="006D7651" w:rsidDel="00856316">
          <w:delText>N</w:delText>
        </w:r>
      </w:del>
      <w:r w:rsidR="006D7651">
        <w:t>ormalized offset</w:t>
      </w:r>
      <w:ins w:id="360" w:author="Maarten Blaauw" w:date="2020-11-08T17:33:00Z">
        <w:r w:rsidR="00856316">
          <w:t>s,</w:t>
        </w:r>
      </w:ins>
      <w:r w:rsidR="006D7651">
        <w:t xml:space="preserve"> presenting the distance between the modelled age and the true age normalized divided by the standard deviation (in the case of Plum, the length of the </w:t>
      </w:r>
      <w:ins w:id="361" w:author="Maarten Blaauw" w:date="2020-11-08T17:34:00Z">
        <w:r w:rsidR="00A64E7D">
          <w:t xml:space="preserve">95% </w:t>
        </w:r>
      </w:ins>
      <w:r w:rsidR="006D7651">
        <w:t>interval divided by 4)</w:t>
      </w:r>
      <w:del w:id="362" w:author="Maarten Blaauw" w:date="2020-11-08T17:33:00Z">
        <w:r w:rsidR="006D7651" w:rsidDel="00856316">
          <w:delText xml:space="preserve">, CRS in red and Plum in blue. </w:delText>
        </w:r>
      </w:del>
      <w:ins w:id="363" w:author="Maarten Blaauw" w:date="2020-11-08T17:33:00Z">
        <w:r w:rsidR="00856316">
          <w:t>.</w:t>
        </w:r>
      </w:ins>
    </w:p>
    <w:p w14:paraId="14E9FEBE" w14:textId="07B432FC" w:rsidR="000169BA" w:rsidRDefault="006D7651">
      <w:pPr>
        <w:pStyle w:val="BodyText"/>
      </w:pPr>
      <w:r>
        <w:t xml:space="preserve">Figure </w:t>
      </w:r>
      <w:hyperlink w:anchor="fig:accpre">
        <w:r>
          <w:rPr>
            <w:rStyle w:val="Hyperlink"/>
          </w:rPr>
          <w:t>3</w:t>
        </w:r>
      </w:hyperlink>
      <w:r>
        <w:t xml:space="preserve"> show similar results</w:t>
      </w:r>
      <w:ins w:id="364" w:author="Maarten Blaauw" w:date="2020-11-08T17:34:00Z">
        <w:r w:rsidR="00980C6B">
          <w:t xml:space="preserve"> to</w:t>
        </w:r>
      </w:ins>
      <w:r>
        <w:t xml:space="preserve"> those presented by </w:t>
      </w:r>
      <w:del w:id="365" w:author="Maarten Blaauw" w:date="2020-11-08T17:34:00Z">
        <w:r w:rsidDel="00980C6B">
          <w:delText>(</w:delText>
        </w:r>
      </w:del>
      <w:r>
        <w:t xml:space="preserve">Blaauw et al. </w:t>
      </w:r>
      <w:ins w:id="366" w:author="Maarten Blaauw" w:date="2020-11-08T17:34:00Z">
        <w:r w:rsidR="00980C6B">
          <w:t>(</w:t>
        </w:r>
      </w:ins>
      <w:r>
        <w:t xml:space="preserve">2018). The classical model (CRS) at first appears to provide </w:t>
      </w:r>
      <w:del w:id="367" w:author="Maarten Blaauw" w:date="2020-11-08T17:36:00Z">
        <w:r w:rsidDel="000639CE">
          <w:delText xml:space="preserve">a </w:delText>
        </w:r>
      </w:del>
      <w:r>
        <w:t>similar result</w:t>
      </w:r>
      <w:ins w:id="368" w:author="Maarten Blaauw" w:date="2020-11-08T17:36:00Z">
        <w:r w:rsidR="000639CE">
          <w:t>s</w:t>
        </w:r>
      </w:ins>
      <w:r>
        <w:t xml:space="preserve"> (similar offset</w:t>
      </w:r>
      <w:ins w:id="369" w:author="Maarten Blaauw" w:date="2020-11-08T17:36:00Z">
        <w:r w:rsidR="000639CE">
          <w:t>s</w:t>
        </w:r>
      </w:ins>
      <w:r>
        <w:t>) to the Bayesian alternative (</w:t>
      </w:r>
      <w:r>
        <w:rPr>
          <w:i/>
        </w:rPr>
        <w:t>Plum</w:t>
      </w:r>
      <w:r>
        <w:t>)</w:t>
      </w:r>
      <w:ins w:id="370" w:author="Maarten Blaauw" w:date="2020-11-08T17:35:00Z">
        <w:r w:rsidR="000639CE">
          <w:t>, but</w:t>
        </w:r>
      </w:ins>
      <w:r>
        <w:t xml:space="preserve"> </w:t>
      </w:r>
      <w:ins w:id="371" w:author="Maarten Blaauw" w:date="2020-11-08T17:36:00Z">
        <w:r w:rsidR="000639CE">
          <w:t xml:space="preserve">at higher estimated precision </w:t>
        </w:r>
      </w:ins>
      <w:del w:id="372" w:author="Maarten Blaauw" w:date="2020-11-08T17:36:00Z">
        <w:r w:rsidDel="000639CE">
          <w:delText xml:space="preserve">with a more precise results </w:delText>
        </w:r>
      </w:del>
      <w:r>
        <w:t xml:space="preserve">(if we only look at the length of the 95% interval). These results can be misleading if we don’t </w:t>
      </w:r>
      <w:proofErr w:type="spellStart"/>
      <w:r>
        <w:t>analyse</w:t>
      </w:r>
      <w:proofErr w:type="spellEnd"/>
      <w:del w:id="373" w:author="Maarten Blaauw" w:date="2020-11-08T17:36:00Z">
        <w:r w:rsidDel="000639CE">
          <w:delText>d</w:delText>
        </w:r>
      </w:del>
      <w:r>
        <w:t xml:space="preserve"> the effects of </w:t>
      </w:r>
      <w:ins w:id="374" w:author="Maarten Blaauw" w:date="2020-11-08T17:36:00Z">
        <w:r w:rsidR="000639CE">
          <w:t xml:space="preserve">both the </w:t>
        </w:r>
        <w:r w:rsidR="000639CE">
          <w:lastRenderedPageBreak/>
          <w:t>offset and the interval length</w:t>
        </w:r>
      </w:ins>
      <w:del w:id="375" w:author="Maarten Blaauw" w:date="2020-11-08T17:36:00Z">
        <w:r w:rsidDel="000639CE">
          <w:delText xml:space="preserve">these two parameters </w:delText>
        </w:r>
      </w:del>
      <w:ins w:id="376" w:author="Maarten Blaauw" w:date="2020-11-08T17:36:00Z">
        <w:r w:rsidR="000639CE">
          <w:t xml:space="preserve"> </w:t>
        </w:r>
      </w:ins>
      <w:r>
        <w:t>together</w:t>
      </w:r>
      <w:del w:id="377" w:author="Maarten Blaauw" w:date="2020-11-08T17:36:00Z">
        <w:r w:rsidDel="000639CE">
          <w:delText xml:space="preserve"> (offset and length of interval)</w:delText>
        </w:r>
      </w:del>
      <w:r>
        <w:t>. To have a more realistic representation of how the models capture the true age-depth models</w:t>
      </w:r>
      <w:ins w:id="378" w:author="Maarten Blaauw" w:date="2020-11-08T17:37:00Z">
        <w:r w:rsidR="000639CE">
          <w:t>,</w:t>
        </w:r>
      </w:ins>
      <w:r>
        <w:t xml:space="preserve"> we can observe the normalized offset. This variable </w:t>
      </w:r>
      <w:del w:id="379" w:author="Maarten Blaauw" w:date="2020-11-08T17:37:00Z">
        <w:r w:rsidDel="000639CE">
          <w:delText xml:space="preserve">(normalized offset) </w:delText>
        </w:r>
      </w:del>
      <w:r>
        <w:t xml:space="preserve">shows </w:t>
      </w:r>
      <w:del w:id="380" w:author="Maarten Blaauw" w:date="2020-11-08T17:37:00Z">
        <w:r w:rsidDel="000639CE">
          <w:delText>how on average</w:delText>
        </w:r>
      </w:del>
      <w:ins w:id="381" w:author="Maarten Blaauw" w:date="2020-11-08T17:37:00Z">
        <w:r w:rsidR="000639CE">
          <w:t>to which degree</w:t>
        </w:r>
      </w:ins>
      <w:r>
        <w:t xml:space="preserve"> the </w:t>
      </w:r>
      <w:ins w:id="382" w:author="Maarten Blaauw" w:date="2020-11-08T17:37:00Z">
        <w:r w:rsidR="000639CE">
          <w:t xml:space="preserve">average </w:t>
        </w:r>
      </w:ins>
      <w:r>
        <w:t>models contain the tru</w:t>
      </w:r>
      <w:ins w:id="383" w:author="Maarten Blaauw" w:date="2020-11-08T17:37:00Z">
        <w:r w:rsidR="000639CE">
          <w:t>th</w:t>
        </w:r>
      </w:ins>
      <w:del w:id="384" w:author="Maarten Blaauw" w:date="2020-11-08T17:37:00Z">
        <w:r w:rsidDel="000639CE">
          <w:delText>e</w:delText>
        </w:r>
      </w:del>
      <w:r>
        <w:t xml:space="preserve"> within their uncertainty intervals (normalized to one standard deviation). Any model w</w:t>
      </w:r>
      <w:ins w:id="385" w:author="Maarten Blaauw" w:date="2020-11-08T17:37:00Z">
        <w:r w:rsidR="000639CE">
          <w:t>ith a</w:t>
        </w:r>
      </w:ins>
      <w:del w:id="386" w:author="Maarten Blaauw" w:date="2020-11-08T17:37:00Z">
        <w:r w:rsidDel="000639CE">
          <w:delText>hich</w:delText>
        </w:r>
      </w:del>
      <w:r>
        <w:t xml:space="preserve"> normalized offset </w:t>
      </w:r>
      <w:del w:id="387" w:author="Maarten Blaauw" w:date="2020-11-08T17:37:00Z">
        <w:r w:rsidDel="000639CE">
          <w:delText>is bigger</w:delText>
        </w:r>
      </w:del>
      <w:ins w:id="388" w:author="Maarten Blaauw" w:date="2020-11-08T17:37:00Z">
        <w:r w:rsidR="000639CE">
          <w:t>larger</w:t>
        </w:r>
      </w:ins>
      <w:r>
        <w:t xml:space="preserve"> than two (two standard deviations) is incapable of capturing the true ages within their uncertainty intervals. This means that the CRS </w:t>
      </w:r>
      <w:del w:id="389" w:author="Maarten Blaauw" w:date="2020-11-08T17:38:00Z">
        <w:r w:rsidDel="000639CE">
          <w:delText xml:space="preserve">provides </w:delText>
        </w:r>
      </w:del>
      <w:ins w:id="390" w:author="Maarten Blaauw" w:date="2020-11-08T17:38:00Z">
        <w:r w:rsidR="000639CE">
          <w:t xml:space="preserve">estimates </w:t>
        </w:r>
      </w:ins>
      <w:r>
        <w:t>smaller uncertainties</w:t>
      </w:r>
      <w:ins w:id="391" w:author="Maarten Blaauw" w:date="2020-11-08T17:38:00Z">
        <w:r w:rsidR="000639CE">
          <w:t>, yet</w:t>
        </w:r>
      </w:ins>
      <w:r>
        <w:t xml:space="preserve"> at the cost of its accuracy. It also appears that the length of the 95% interval and offset </w:t>
      </w:r>
      <w:ins w:id="392" w:author="Maarten Blaauw" w:date="2020-11-08T17:38:00Z">
        <w:r w:rsidR="000639CE">
          <w:t>are</w:t>
        </w:r>
      </w:ins>
      <w:del w:id="393" w:author="Maarten Blaauw" w:date="2020-11-08T17:38:00Z">
        <w:r w:rsidDel="000639CE">
          <w:delText>is</w:delText>
        </w:r>
      </w:del>
      <w:r>
        <w:t xml:space="preserve"> not affected by how much information is provided to the</w:t>
      </w:r>
      <w:ins w:id="394" w:author="Maarten Blaauw" w:date="2020-11-08T17:38:00Z">
        <w:r w:rsidR="000639CE">
          <w:t xml:space="preserve"> CRS</w:t>
        </w:r>
      </w:ins>
      <w:r>
        <w:t xml:space="preserve"> model.</w:t>
      </w:r>
    </w:p>
    <w:p w14:paraId="6FDE8980" w14:textId="046A072A" w:rsidR="000169BA" w:rsidRDefault="006D7651">
      <w:pPr>
        <w:pStyle w:val="BodyText"/>
      </w:pPr>
      <w:r>
        <w:t xml:space="preserve">On the other hand, </w:t>
      </w:r>
      <w:r>
        <w:rPr>
          <w:i/>
        </w:rPr>
        <w:t>Plum</w:t>
      </w:r>
      <w:r>
        <w:t>, which is a Bayesian method, shows more accurate results as more information is given to the model</w:t>
      </w:r>
      <w:ins w:id="395" w:author="Maarten Blaauw" w:date="2020-11-08T17:38:00Z">
        <w:r w:rsidR="008439BB">
          <w:t>. T</w:t>
        </w:r>
      </w:ins>
      <w:del w:id="396" w:author="Maarten Blaauw" w:date="2020-11-08T17:38:00Z">
        <w:r w:rsidDel="008439BB">
          <w:delText>, t</w:delText>
        </w:r>
      </w:del>
      <w:r>
        <w:t xml:space="preserve">his again coincides with the results found </w:t>
      </w:r>
      <w:del w:id="397" w:author="Maarten Blaauw" w:date="2020-11-08T17:39:00Z">
        <w:r w:rsidDel="008439BB">
          <w:delText xml:space="preserve">in </w:delText>
        </w:r>
      </w:del>
      <w:ins w:id="398" w:author="Maarten Blaauw" w:date="2020-11-08T17:39:00Z">
        <w:r w:rsidR="008439BB">
          <w:t xml:space="preserve">by </w:t>
        </w:r>
      </w:ins>
      <w:r>
        <w:t>Blaauw et al. (2018). When we observe the regular offset (not normalized), we observe</w:t>
      </w:r>
      <w:del w:id="399" w:author="Maarten Blaauw" w:date="2020-11-08T17:39:00Z">
        <w:r w:rsidDel="008439BB">
          <w:delText>d</w:delText>
        </w:r>
      </w:del>
      <w:r>
        <w:t xml:space="preserve"> that </w:t>
      </w:r>
      <w:r w:rsidRPr="008439BB">
        <w:rPr>
          <w:i/>
          <w:iCs/>
          <w:rPrChange w:id="400" w:author="Maarten Blaauw" w:date="2020-11-08T17:39:00Z">
            <w:rPr/>
          </w:rPrChange>
        </w:rPr>
        <w:t>Plum</w:t>
      </w:r>
      <w:r>
        <w:t xml:space="preserve"> provides a smaller offset in comparison to the CRS model</w:t>
      </w:r>
      <w:del w:id="401" w:author="Maarten Blaauw" w:date="2020-11-08T17:39:00Z">
        <w:r w:rsidDel="003E1871">
          <w:delText>,</w:delText>
        </w:r>
      </w:del>
      <w:ins w:id="402" w:author="Maarten Blaauw" w:date="2020-11-08T17:39:00Z">
        <w:r w:rsidR="003E1871">
          <w:t xml:space="preserve">; </w:t>
        </w:r>
      </w:ins>
      <w:del w:id="403" w:author="Maarten Blaauw" w:date="2020-11-08T17:39:00Z">
        <w:r w:rsidDel="003E1871">
          <w:delText xml:space="preserve"> </w:delText>
        </w:r>
      </w:del>
      <w:r>
        <w:t xml:space="preserve">this in combination with slightly </w:t>
      </w:r>
      <w:del w:id="404" w:author="Maarten Blaauw" w:date="2020-11-08T17:39:00Z">
        <w:r w:rsidDel="003E1871">
          <w:delText xml:space="preserve">bigger </w:delText>
        </w:r>
      </w:del>
      <w:ins w:id="405" w:author="Maarten Blaauw" w:date="2020-11-08T17:39:00Z">
        <w:r w:rsidR="003E1871">
          <w:t xml:space="preserve">larger modelled </w:t>
        </w:r>
      </w:ins>
      <w:r>
        <w:t xml:space="preserve">uncertainties results </w:t>
      </w:r>
      <w:ins w:id="406" w:author="Maarten Blaauw" w:date="2020-11-08T17:39:00Z">
        <w:r w:rsidR="003E1871">
          <w:t>i</w:t>
        </w:r>
      </w:ins>
      <w:del w:id="407" w:author="Maarten Blaauw" w:date="2020-11-08T17:39:00Z">
        <w:r w:rsidDel="003E1871">
          <w:delText>o</w:delText>
        </w:r>
      </w:del>
      <w:r>
        <w:t xml:space="preserve">n </w:t>
      </w:r>
      <w:del w:id="408" w:author="Maarten Blaauw" w:date="2020-11-08T17:39:00Z">
        <w:r w:rsidDel="003E1871">
          <w:delText xml:space="preserve">a </w:delText>
        </w:r>
      </w:del>
      <w:r>
        <w:t xml:space="preserve">consistently accurate </w:t>
      </w:r>
      <w:ins w:id="409" w:author="Maarten Blaauw" w:date="2020-11-08T17:40:00Z">
        <w:r w:rsidR="003E1871">
          <w:t xml:space="preserve">age-depth </w:t>
        </w:r>
      </w:ins>
      <w:r>
        <w:t>model</w:t>
      </w:r>
      <w:ins w:id="410" w:author="Maarten Blaauw" w:date="2020-11-08T17:39:00Z">
        <w:r w:rsidR="003E1871">
          <w:t>s</w:t>
        </w:r>
      </w:ins>
      <w:r>
        <w:t xml:space="preserve"> which </w:t>
      </w:r>
      <w:ins w:id="411" w:author="Maarten Blaauw" w:date="2020-11-08T17:40:00Z">
        <w:r w:rsidR="003E1871">
          <w:t>are</w:t>
        </w:r>
      </w:ins>
      <w:del w:id="412" w:author="Maarten Blaauw" w:date="2020-11-08T17:40:00Z">
        <w:r w:rsidDel="003E1871">
          <w:delText>is</w:delText>
        </w:r>
      </w:del>
      <w:r>
        <w:t xml:space="preserve"> capable of capturing the true values within </w:t>
      </w:r>
      <w:del w:id="413" w:author="Maarten Blaauw" w:date="2020-11-08T17:40:00Z">
        <w:r w:rsidDel="003E1871">
          <w:delText xml:space="preserve">its </w:delText>
        </w:r>
      </w:del>
      <w:ins w:id="414" w:author="Maarten Blaauw" w:date="2020-11-08T17:40:00Z">
        <w:r w:rsidR="003E1871">
          <w:t xml:space="preserve">their </w:t>
        </w:r>
      </w:ins>
      <w:r>
        <w:t>uncertainty intervals. This result supports the cla</w:t>
      </w:r>
      <w:ins w:id="415" w:author="Maarten Blaauw" w:date="2020-11-08T17:40:00Z">
        <w:r w:rsidR="003E1871">
          <w:t>i</w:t>
        </w:r>
      </w:ins>
      <w:r>
        <w:t>m</w:t>
      </w:r>
      <w:del w:id="416" w:author="Maarten Blaauw" w:date="2020-11-08T17:40:00Z">
        <w:r w:rsidDel="003E1871">
          <w:delText>e</w:delText>
        </w:r>
      </w:del>
      <w:r>
        <w:t xml:space="preserve"> that </w:t>
      </w:r>
      <w:r>
        <w:rPr>
          <w:i/>
        </w:rPr>
        <w:t>Plum</w:t>
      </w:r>
      <w:r>
        <w:t xml:space="preserve"> provides more realistic uncertainties </w:t>
      </w:r>
      <w:del w:id="417" w:author="Maarten Blaauw" w:date="2020-11-08T17:40:00Z">
        <w:r w:rsidDel="003E1871">
          <w:delText>when compared</w:delText>
        </w:r>
      </w:del>
      <w:ins w:id="418" w:author="Maarten Blaauw" w:date="2020-11-08T17:40:00Z">
        <w:r w:rsidR="003E1871">
          <w:t>than those</w:t>
        </w:r>
      </w:ins>
      <w:r>
        <w:t xml:space="preserve"> </w:t>
      </w:r>
      <w:del w:id="419" w:author="Maarten Blaauw" w:date="2020-11-08T17:40:00Z">
        <w:r w:rsidDel="003E1871">
          <w:delText>t</w:delText>
        </w:r>
      </w:del>
      <w:r>
        <w:t>o</w:t>
      </w:r>
      <w:ins w:id="420" w:author="Maarten Blaauw" w:date="2020-11-08T17:40:00Z">
        <w:r w:rsidR="003E1871">
          <w:t>f</w:t>
        </w:r>
      </w:ins>
      <w:r>
        <w:t xml:space="preserve"> the CRS.</w:t>
      </w:r>
    </w:p>
    <w:p w14:paraId="474DE278" w14:textId="67B7BA69" w:rsidR="000169BA" w:rsidRDefault="006D7651">
      <w:pPr>
        <w:pStyle w:val="BodyText"/>
      </w:pPr>
      <w:r>
        <w:t xml:space="preserve">Another important statistic to </w:t>
      </w:r>
      <w:proofErr w:type="gramStart"/>
      <w:r>
        <w:t>take into account</w:t>
      </w:r>
      <w:proofErr w:type="gramEnd"/>
      <w:r>
        <w:t xml:space="preserve"> is that</w:t>
      </w:r>
      <w:del w:id="421" w:author="Maarten Blaauw" w:date="2020-11-08T17:40:00Z">
        <w:r w:rsidDel="003E1871">
          <w:delText>,</w:delText>
        </w:r>
      </w:del>
      <w:r>
        <w:t xml:space="preserve"> </w:t>
      </w:r>
      <w:del w:id="422" w:author="Maarten Blaauw" w:date="2020-11-08T17:40:00Z">
        <w:r w:rsidDel="003E1871">
          <w:rPr>
            <w:i/>
          </w:rPr>
          <w:delText>Plum</w:delText>
        </w:r>
        <w:r w:rsidDel="003E1871">
          <w:delText xml:space="preserve"> has </w:delText>
        </w:r>
      </w:del>
      <w:r>
        <w:t xml:space="preserve">87.86% (4686/5333) of </w:t>
      </w:r>
      <w:del w:id="423" w:author="Maarten Blaauw" w:date="2020-11-08T17:40:00Z">
        <w:r w:rsidRPr="003E1871" w:rsidDel="003E1871">
          <w:rPr>
            <w:i/>
            <w:iCs/>
            <w:rPrChange w:id="424" w:author="Maarten Blaauw" w:date="2020-11-08T17:40:00Z">
              <w:rPr/>
            </w:rPrChange>
          </w:rPr>
          <w:delText xml:space="preserve">its </w:delText>
        </w:r>
      </w:del>
      <w:ins w:id="425" w:author="Maarten Blaauw" w:date="2020-11-08T17:40:00Z">
        <w:r w:rsidR="003E1871" w:rsidRPr="003E1871">
          <w:rPr>
            <w:i/>
            <w:iCs/>
            <w:rPrChange w:id="426" w:author="Maarten Blaauw" w:date="2020-11-08T17:40:00Z">
              <w:rPr/>
            </w:rPrChange>
          </w:rPr>
          <w:t>Plum</w:t>
        </w:r>
        <w:r w:rsidR="003E1871">
          <w:t xml:space="preserve">’s </w:t>
        </w:r>
      </w:ins>
      <w:r>
        <w:t xml:space="preserve">runs </w:t>
      </w:r>
      <w:del w:id="427" w:author="Maarten Blaauw" w:date="2020-11-08T17:40:00Z">
        <w:r w:rsidDel="003E1871">
          <w:delText xml:space="preserve">under </w:delText>
        </w:r>
      </w:del>
      <w:ins w:id="428" w:author="Maarten Blaauw" w:date="2020-11-08T17:40:00Z">
        <w:r w:rsidR="003E1871">
          <w:t xml:space="preserve">remain under </w:t>
        </w:r>
      </w:ins>
      <w:del w:id="429" w:author="Maarten Blaauw" w:date="2020-11-08T17:40:00Z">
        <w:r w:rsidDel="003E1871">
          <w:delText xml:space="preserve">the </w:delText>
        </w:r>
      </w:del>
      <w:r>
        <w:t>2 standard deviations,</w:t>
      </w:r>
      <w:ins w:id="430" w:author="Maarten Blaauw" w:date="2020-11-08T17:41:00Z">
        <w:r w:rsidR="003E1871">
          <w:t xml:space="preserve"> whereas</w:t>
        </w:r>
      </w:ins>
      <w:del w:id="431" w:author="Maarten Blaauw" w:date="2020-11-08T17:41:00Z">
        <w:r w:rsidDel="003E1871">
          <w:delText xml:space="preserve"> on the other</w:delText>
        </w:r>
      </w:del>
      <w:r>
        <w:t xml:space="preserve"> hand the CRS model only has 7.48% (399/5333) </w:t>
      </w:r>
      <w:ins w:id="432" w:author="Maarten Blaauw" w:date="2020-11-08T17:41:00Z">
        <w:r w:rsidR="003E1871">
          <w:t xml:space="preserve">under 2 standard deviations, </w:t>
        </w:r>
      </w:ins>
      <w:r>
        <w:t xml:space="preserve">and only </w:t>
      </w:r>
      <w:ins w:id="433" w:author="Maarten Blaauw" w:date="2020-11-08T17:41:00Z">
        <w:r w:rsidR="003E1871">
          <w:t>0</w:t>
        </w:r>
      </w:ins>
      <w:r>
        <w:t xml:space="preserve">.54% (29/5333) lies under the 1 standard deviation, which </w:t>
      </w:r>
      <w:commentRangeStart w:id="434"/>
      <w:r>
        <w:t xml:space="preserve">is the most commonly reported interval </w:t>
      </w:r>
      <w:commentRangeEnd w:id="434"/>
      <w:r w:rsidR="003E1871">
        <w:rPr>
          <w:rStyle w:val="CommentReference"/>
        </w:rPr>
        <w:commentReference w:id="434"/>
      </w:r>
      <w:r>
        <w:t xml:space="preserve">when reporting CRS results. We can also observe a clear structure </w:t>
      </w:r>
      <w:del w:id="435" w:author="Maarten Blaauw" w:date="2020-11-08T17:42:00Z">
        <w:r w:rsidDel="0066694B">
          <w:delText xml:space="preserve">on </w:delText>
        </w:r>
      </w:del>
      <w:ins w:id="436" w:author="Maarten Blaauw" w:date="2020-11-08T17:42:00Z">
        <w:r w:rsidR="0066694B">
          <w:t xml:space="preserve">in </w:t>
        </w:r>
      </w:ins>
      <w:r>
        <w:t xml:space="preserve">the way </w:t>
      </w:r>
      <w:r w:rsidRPr="0066694B">
        <w:rPr>
          <w:i/>
          <w:iCs/>
          <w:rPrChange w:id="437" w:author="Maarten Blaauw" w:date="2020-11-08T17:42:00Z">
            <w:rPr/>
          </w:rPrChange>
        </w:rPr>
        <w:t>Plum</w:t>
      </w:r>
      <w:r>
        <w:t xml:space="preserve"> increases its accuracy and precision to obtain</w:t>
      </w:r>
      <w:del w:id="438" w:author="Maarten Blaauw" w:date="2020-11-08T17:42:00Z">
        <w:r w:rsidDel="0066694B">
          <w:delText>ed</w:delText>
        </w:r>
      </w:del>
      <w:r>
        <w:t xml:space="preserve"> a better chronology as more information is available, </w:t>
      </w:r>
      <w:ins w:id="439" w:author="Maarten Blaauw" w:date="2020-11-08T17:42:00Z">
        <w:r w:rsidR="0066694B">
          <w:t>whereas</w:t>
        </w:r>
      </w:ins>
      <w:del w:id="440" w:author="Maarten Blaauw" w:date="2020-11-08T17:42:00Z">
        <w:r w:rsidDel="0066694B">
          <w:delText>on the side</w:delText>
        </w:r>
      </w:del>
      <w:r>
        <w:t xml:space="preserve"> </w:t>
      </w:r>
      <w:del w:id="441" w:author="Maarten Blaauw" w:date="2020-11-08T17:42:00Z">
        <w:r w:rsidDel="00DD15DE">
          <w:delText xml:space="preserve">the </w:delText>
        </w:r>
      </w:del>
      <w:r>
        <w:t xml:space="preserve">CRS </w:t>
      </w:r>
      <w:del w:id="442" w:author="Maarten Blaauw" w:date="2020-11-08T17:43:00Z">
        <w:r w:rsidDel="00DD15DE">
          <w:delText>model appears to not have this structure</w:delText>
        </w:r>
      </w:del>
      <w:ins w:id="443" w:author="Maarten Blaauw" w:date="2020-11-08T17:43:00Z">
        <w:r w:rsidR="00DD15DE">
          <w:t>does not appear to learn from more data</w:t>
        </w:r>
      </w:ins>
      <w:r>
        <w:t>. Th</w:t>
      </w:r>
      <w:ins w:id="444" w:author="Maarten Blaauw" w:date="2020-11-08T17:43:00Z">
        <w:r w:rsidR="00CB20A8">
          <w:t>e</w:t>
        </w:r>
      </w:ins>
      <w:del w:id="445" w:author="Maarten Blaauw" w:date="2020-11-08T17:43:00Z">
        <w:r w:rsidDel="00CB20A8">
          <w:delText>i</w:delText>
        </w:r>
      </w:del>
      <w:r>
        <w:t>s</w:t>
      </w:r>
      <w:ins w:id="446" w:author="Maarten Blaauw" w:date="2020-11-08T17:43:00Z">
        <w:r w:rsidR="00CB20A8">
          <w:t>e</w:t>
        </w:r>
      </w:ins>
      <w:r>
        <w:t xml:space="preserve"> results are presented for the overall chronology (the mean offset, </w:t>
      </w:r>
      <w:proofErr w:type="gramStart"/>
      <w:r>
        <w:t>interval</w:t>
      </w:r>
      <w:proofErr w:type="gramEnd"/>
      <w:r>
        <w:t xml:space="preserve"> and normalized offset of the overall chronology). </w:t>
      </w:r>
      <w:proofErr w:type="gramStart"/>
      <w:r>
        <w:t>In order to</w:t>
      </w:r>
      <w:proofErr w:type="gramEnd"/>
      <w:r>
        <w:t xml:space="preserve"> observe if certain model</w:t>
      </w:r>
      <w:ins w:id="447" w:author="Maarten Blaauw" w:date="2020-11-08T17:43:00Z">
        <w:r w:rsidR="00CB20A8">
          <w:t>s</w:t>
        </w:r>
      </w:ins>
      <w:r>
        <w:t xml:space="preserve"> </w:t>
      </w:r>
      <w:del w:id="448" w:author="Maarten Blaauw" w:date="2020-11-08T17:43:00Z">
        <w:r w:rsidDel="00CB20A8">
          <w:delText xml:space="preserve">is </w:delText>
        </w:r>
      </w:del>
      <w:ins w:id="449" w:author="Maarten Blaauw" w:date="2020-11-08T17:43:00Z">
        <w:r w:rsidR="00CB20A8">
          <w:t>are</w:t>
        </w:r>
        <w:r w:rsidR="00CB20A8">
          <w:t xml:space="preserve"> </w:t>
        </w:r>
      </w:ins>
      <w:r>
        <w:t>better</w:t>
      </w:r>
      <w:ins w:id="450" w:author="Maarten Blaauw" w:date="2020-11-08T17:43:00Z">
        <w:r w:rsidR="00CB20A8">
          <w:t xml:space="preserve"> at</w:t>
        </w:r>
      </w:ins>
      <w:r>
        <w:t xml:space="preserve"> predicting a certain section of the sediment</w:t>
      </w:r>
      <w:ins w:id="451" w:author="Maarten Blaauw" w:date="2020-11-08T17:43:00Z">
        <w:r w:rsidR="00CB20A8">
          <w:t>,</w:t>
        </w:r>
      </w:ins>
      <w:r>
        <w:t xml:space="preserve"> we have to look at the normalized offset of every depth.</w:t>
      </w:r>
    </w:p>
    <w:p w14:paraId="11F5EFE3" w14:textId="77777777" w:rsidR="000169BA" w:rsidRDefault="006D7651">
      <w:pPr>
        <w:pStyle w:val="CaptionedFigure"/>
      </w:pPr>
      <w:bookmarkStart w:id="452" w:name="fig:depths"/>
      <w:r>
        <w:rPr>
          <w:noProof/>
        </w:rPr>
        <w:lastRenderedPageBreak/>
        <w:drawing>
          <wp:inline distT="0" distB="0" distL="0" distR="0" wp14:anchorId="56273801" wp14:editId="399C5C19">
            <wp:extent cx="5334000" cy="5557858"/>
            <wp:effectExtent l="0" t="0" r="0" b="0"/>
            <wp:docPr id="4" name="Picture" descr="Normalized accuracy of every simulation at very depth. Red dots represent the low information percentage samples and purple dots represent high percetange samples. Top figures are the normalized offset of the CRS model as the bottom ones are the results for Plum. Columns from left to right show the results for proposal 1, 2 and 3."/>
            <wp:cNvGraphicFramePr/>
            <a:graphic xmlns:a="http://schemas.openxmlformats.org/drawingml/2006/main">
              <a:graphicData uri="http://schemas.openxmlformats.org/drawingml/2006/picture">
                <pic:pic xmlns:pic="http://schemas.openxmlformats.org/drawingml/2006/picture">
                  <pic:nvPicPr>
                    <pic:cNvPr id="0" name="Picture" descr="depths.pdf"/>
                    <pic:cNvPicPr>
                      <a:picLocks noChangeAspect="1" noChangeArrowheads="1"/>
                    </pic:cNvPicPr>
                  </pic:nvPicPr>
                  <pic:blipFill>
                    <a:blip r:embed="rId14"/>
                    <a:stretch>
                      <a:fillRect/>
                    </a:stretch>
                  </pic:blipFill>
                  <pic:spPr bwMode="auto">
                    <a:xfrm>
                      <a:off x="0" y="0"/>
                      <a:ext cx="5334000" cy="5557858"/>
                    </a:xfrm>
                    <a:prstGeom prst="rect">
                      <a:avLst/>
                    </a:prstGeom>
                    <a:noFill/>
                    <a:ln w="9525">
                      <a:noFill/>
                      <a:headEnd/>
                      <a:tailEnd/>
                    </a:ln>
                  </pic:spPr>
                </pic:pic>
              </a:graphicData>
            </a:graphic>
          </wp:inline>
        </w:drawing>
      </w:r>
      <w:bookmarkEnd w:id="452"/>
    </w:p>
    <w:p w14:paraId="23008639" w14:textId="6DFDB8AE" w:rsidR="000169BA" w:rsidRDefault="009802E6">
      <w:pPr>
        <w:pStyle w:val="ImageCaption"/>
      </w:pPr>
      <w:ins w:id="453" w:author="Maarten Blaauw" w:date="2020-11-08T17:24:00Z">
        <w:r>
          <w:t xml:space="preserve">Figure 4. </w:t>
        </w:r>
      </w:ins>
      <w:r w:rsidR="006D7651">
        <w:t xml:space="preserve">Normalized accuracy of every </w:t>
      </w:r>
      <w:del w:id="454" w:author="Maarten Blaauw" w:date="2020-11-08T17:45:00Z">
        <w:r w:rsidR="006D7651" w:rsidDel="00B958A6">
          <w:delText xml:space="preserve">simulation </w:delText>
        </w:r>
      </w:del>
      <w:ins w:id="455" w:author="Maarten Blaauw" w:date="2020-11-08T17:45:00Z">
        <w:r w:rsidR="00B958A6">
          <w:t>sampling</w:t>
        </w:r>
        <w:r w:rsidR="00B958A6">
          <w:t xml:space="preserve"> </w:t>
        </w:r>
      </w:ins>
      <w:r w:rsidR="006D7651">
        <w:t xml:space="preserve">at </w:t>
      </w:r>
      <w:ins w:id="456" w:author="Maarten Blaauw" w:date="2020-11-08T17:44:00Z">
        <w:r w:rsidR="00B958A6">
          <w:t>e</w:t>
        </w:r>
      </w:ins>
      <w:r w:rsidR="006D7651">
        <w:t>very depth</w:t>
      </w:r>
      <w:ins w:id="457" w:author="Maarten Blaauw" w:date="2020-11-08T17:45:00Z">
        <w:r w:rsidR="00B958A6">
          <w:t xml:space="preserve"> for the three simulated scenarios</w:t>
        </w:r>
      </w:ins>
      <w:r w:rsidR="006D7651">
        <w:t xml:space="preserve">. </w:t>
      </w:r>
      <w:ins w:id="458" w:author="Maarten Blaauw" w:date="2020-11-08T17:50:00Z">
        <w:r w:rsidR="001E58A3">
          <w:t xml:space="preserve">Dots go from </w:t>
        </w:r>
      </w:ins>
      <w:del w:id="459" w:author="Maarten Blaauw" w:date="2020-11-08T17:50:00Z">
        <w:r w:rsidR="006D7651" w:rsidDel="001E58A3">
          <w:delText xml:space="preserve">Red dots represent the </w:delText>
        </w:r>
      </w:del>
      <w:r w:rsidR="006D7651">
        <w:t>low</w:t>
      </w:r>
      <w:ins w:id="460" w:author="Maarten Blaauw" w:date="2020-11-08T17:50:00Z">
        <w:r w:rsidR="001E58A3">
          <w:t>est</w:t>
        </w:r>
      </w:ins>
      <w:r w:rsidR="006D7651">
        <w:t xml:space="preserve"> information percentage samples </w:t>
      </w:r>
      <w:ins w:id="461" w:author="Maarten Blaauw" w:date="2020-11-08T17:49:00Z">
        <w:r w:rsidR="00DC6128">
          <w:t>(few dated depths</w:t>
        </w:r>
      </w:ins>
      <w:ins w:id="462" w:author="Maarten Blaauw" w:date="2020-11-08T17:50:00Z">
        <w:r w:rsidR="001E58A3">
          <w:t>; red</w:t>
        </w:r>
      </w:ins>
      <w:ins w:id="463" w:author="Maarten Blaauw" w:date="2020-11-08T17:49:00Z">
        <w:r w:rsidR="00DC6128">
          <w:t xml:space="preserve">) </w:t>
        </w:r>
      </w:ins>
      <w:del w:id="464" w:author="Maarten Blaauw" w:date="2020-11-08T17:50:00Z">
        <w:r w:rsidR="006D7651" w:rsidDel="001E58A3">
          <w:delText xml:space="preserve">and purple dots represent </w:delText>
        </w:r>
      </w:del>
      <w:ins w:id="465" w:author="Maarten Blaauw" w:date="2020-11-08T17:50:00Z">
        <w:r w:rsidR="001E58A3">
          <w:t xml:space="preserve">to </w:t>
        </w:r>
      </w:ins>
      <w:r w:rsidR="006D7651">
        <w:t>high perce</w:t>
      </w:r>
      <w:ins w:id="466" w:author="Maarten Blaauw" w:date="2020-11-08T17:45:00Z">
        <w:r w:rsidR="00B958A6">
          <w:t>n</w:t>
        </w:r>
      </w:ins>
      <w:r w:rsidR="006D7651">
        <w:t>ta</w:t>
      </w:r>
      <w:del w:id="467" w:author="Maarten Blaauw" w:date="2020-11-08T17:45:00Z">
        <w:r w:rsidR="006D7651" w:rsidDel="00B958A6">
          <w:delText>n</w:delText>
        </w:r>
      </w:del>
      <w:r w:rsidR="006D7651">
        <w:t>ge samples</w:t>
      </w:r>
      <w:ins w:id="468" w:author="Maarten Blaauw" w:date="2020-11-08T17:49:00Z">
        <w:r w:rsidR="00DC6128">
          <w:t xml:space="preserve"> (nearly completely dated cores</w:t>
        </w:r>
      </w:ins>
      <w:ins w:id="469" w:author="Maarten Blaauw" w:date="2020-11-08T17:50:00Z">
        <w:r w:rsidR="001E58A3">
          <w:t>; purple</w:t>
        </w:r>
      </w:ins>
      <w:ins w:id="470" w:author="Maarten Blaauw" w:date="2020-11-08T17:49:00Z">
        <w:r w:rsidR="00DC6128">
          <w:t>)</w:t>
        </w:r>
      </w:ins>
      <w:r w:rsidR="006D7651">
        <w:t>. Top figures are the normalized offset of the CRS model a</w:t>
      </w:r>
      <w:ins w:id="471" w:author="Maarten Blaauw" w:date="2020-11-08T17:46:00Z">
        <w:r w:rsidR="00B958A6">
          <w:t>nd</w:t>
        </w:r>
      </w:ins>
      <w:del w:id="472" w:author="Maarten Blaauw" w:date="2020-11-08T17:46:00Z">
        <w:r w:rsidR="006D7651" w:rsidDel="00B958A6">
          <w:delText>s</w:delText>
        </w:r>
      </w:del>
      <w:r w:rsidR="006D7651">
        <w:t xml:space="preserve"> the bottom ones are the results for </w:t>
      </w:r>
      <w:commentRangeStart w:id="473"/>
      <w:r w:rsidR="006D7651">
        <w:t>Plum</w:t>
      </w:r>
      <w:commentRangeEnd w:id="473"/>
      <w:r w:rsidR="002304BF">
        <w:rPr>
          <w:rStyle w:val="CommentReference"/>
          <w:i w:val="0"/>
        </w:rPr>
        <w:commentReference w:id="473"/>
      </w:r>
      <w:r w:rsidR="006D7651">
        <w:t xml:space="preserve">. Columns from left to right show the results for </w:t>
      </w:r>
      <w:del w:id="474" w:author="Maarten Blaauw" w:date="2020-11-08T17:45:00Z">
        <w:r w:rsidR="006D7651" w:rsidDel="00B958A6">
          <w:delText xml:space="preserve">proposal </w:delText>
        </w:r>
      </w:del>
      <w:ins w:id="475" w:author="Maarten Blaauw" w:date="2020-11-08T17:45:00Z">
        <w:r w:rsidR="00B958A6">
          <w:t>simulated cores</w:t>
        </w:r>
        <w:r w:rsidR="00B958A6">
          <w:t xml:space="preserve"> </w:t>
        </w:r>
      </w:ins>
      <w:r w:rsidR="006D7651">
        <w:t>1, 2 and 3.</w:t>
      </w:r>
    </w:p>
    <w:p w14:paraId="6629F95E" w14:textId="76BB49AC" w:rsidR="000169BA" w:rsidRDefault="006D7651">
      <w:pPr>
        <w:pStyle w:val="BodyText"/>
      </w:pPr>
      <w:r>
        <w:t xml:space="preserve">Figure </w:t>
      </w:r>
      <w:hyperlink w:anchor="fig:depths">
        <w:r>
          <w:rPr>
            <w:rStyle w:val="Hyperlink"/>
          </w:rPr>
          <w:t>4</w:t>
        </w:r>
      </w:hyperlink>
      <w:r>
        <w:t xml:space="preserve"> shows the normalized accuracy of every simulation by depth for both models. </w:t>
      </w:r>
      <w:r>
        <w:rPr>
          <w:i/>
        </w:rPr>
        <w:t>Plum</w:t>
      </w:r>
      <w:r>
        <w:t xml:space="preserve"> shows a clear learning structure which depends on the information available to the model. The information percentage appears to be irrelevant to the accuracy of the CRS model, contrary to the results obtained by </w:t>
      </w:r>
      <w:r>
        <w:rPr>
          <w:i/>
        </w:rPr>
        <w:t>Plum</w:t>
      </w:r>
      <w:r>
        <w:t xml:space="preserve">. It is important to note that the inaccuracies of the CRS model are not exclusive to any </w:t>
      </w:r>
      <w:proofErr w:type="gramStart"/>
      <w:r>
        <w:t>particular sections</w:t>
      </w:r>
      <w:proofErr w:type="gramEnd"/>
      <w:r>
        <w:t xml:space="preserve"> of the chronology</w:t>
      </w:r>
      <w:ins w:id="476" w:author="Maarten Blaauw" w:date="2020-11-08T17:52:00Z">
        <w:r w:rsidR="00581F1A">
          <w:t>;</w:t>
        </w:r>
      </w:ins>
      <w:del w:id="477" w:author="Maarten Blaauw" w:date="2020-11-08T17:52:00Z">
        <w:r w:rsidDel="00581F1A">
          <w:delText>,</w:delText>
        </w:r>
      </w:del>
      <w:r>
        <w:t xml:space="preserve"> this is most likely cause</w:t>
      </w:r>
      <w:ins w:id="478" w:author="Maarten Blaauw" w:date="2020-11-08T17:52:00Z">
        <w:r w:rsidR="00581F1A">
          <w:t>d</w:t>
        </w:r>
      </w:ins>
      <w:r>
        <w:t xml:space="preserve"> by the small uncertainties </w:t>
      </w:r>
      <w:del w:id="479" w:author="Maarten Blaauw" w:date="2020-11-08T17:52:00Z">
        <w:r w:rsidDel="003E1626">
          <w:delText xml:space="preserve">provided </w:delText>
        </w:r>
      </w:del>
      <w:ins w:id="480" w:author="Maarten Blaauw" w:date="2020-11-08T17:52:00Z">
        <w:r w:rsidR="003E1626">
          <w:t>estimated</w:t>
        </w:r>
        <w:r w:rsidR="003E1626">
          <w:t xml:space="preserve"> </w:t>
        </w:r>
      </w:ins>
      <w:r>
        <w:t xml:space="preserve">by the </w:t>
      </w:r>
      <w:ins w:id="481" w:author="Maarten Blaauw" w:date="2020-11-08T17:52:00Z">
        <w:r w:rsidR="008D4239">
          <w:t xml:space="preserve">CRS </w:t>
        </w:r>
      </w:ins>
      <w:r>
        <w:t>model.</w:t>
      </w:r>
      <w:ins w:id="482" w:author="Maarten Blaauw" w:date="2020-11-08T17:53:00Z">
        <w:r w:rsidR="00F254E9">
          <w:t xml:space="preserve"> </w:t>
        </w:r>
      </w:ins>
      <w:ins w:id="483" w:author="Maarten Blaauw" w:date="2020-11-08T18:02:00Z">
        <w:r w:rsidR="006101BC">
          <w:t>See below for a discussion of how Plum behave</w:t>
        </w:r>
      </w:ins>
      <w:ins w:id="484" w:author="Maarten Blaauw" w:date="2020-11-08T18:03:00Z">
        <w:r w:rsidR="006101BC">
          <w:t xml:space="preserve">d in </w:t>
        </w:r>
        <w:r w:rsidR="006B63E8">
          <w:t xml:space="preserve">sedimentation </w:t>
        </w:r>
        <w:r w:rsidR="006101BC">
          <w:t xml:space="preserve">simulation 2. </w:t>
        </w:r>
      </w:ins>
    </w:p>
    <w:p w14:paraId="735081FB" w14:textId="77777777" w:rsidR="000169BA" w:rsidRDefault="006D7651">
      <w:pPr>
        <w:pStyle w:val="Heading1"/>
      </w:pPr>
      <w:bookmarkStart w:id="485" w:name="conclusions-and-discussion"/>
      <w:bookmarkEnd w:id="302"/>
      <w:r>
        <w:lastRenderedPageBreak/>
        <w:t>Conclusions and Discussion</w:t>
      </w:r>
    </w:p>
    <w:p w14:paraId="72977D88" w14:textId="0D39FE6D" w:rsidR="000169BA" w:rsidRDefault="006D7651">
      <w:pPr>
        <w:pStyle w:val="FirstParagraph"/>
      </w:pPr>
      <w:r>
        <w:t xml:space="preserve">These results </w:t>
      </w:r>
      <w:ins w:id="486" w:author="Maarten Blaauw" w:date="2020-11-08T17:54:00Z">
        <w:r w:rsidR="00026735">
          <w:t xml:space="preserve">clearly </w:t>
        </w:r>
      </w:ins>
      <w:r>
        <w:t xml:space="preserve">show </w:t>
      </w:r>
      <w:ins w:id="487" w:author="Maarten Blaauw" w:date="2020-11-08T17:54:00Z">
        <w:r w:rsidR="00026735">
          <w:t xml:space="preserve">the </w:t>
        </w:r>
      </w:ins>
      <w:del w:id="488" w:author="Maarten Blaauw" w:date="2020-11-08T17:54:00Z">
        <w:r w:rsidDel="00026735">
          <w:delText xml:space="preserve">a clear </w:delText>
        </w:r>
      </w:del>
      <w:r>
        <w:t xml:space="preserve">bias </w:t>
      </w:r>
      <w:ins w:id="489" w:author="Maarten Blaauw" w:date="2020-11-08T17:55:00Z">
        <w:r w:rsidR="00026735">
          <w:t>of</w:t>
        </w:r>
      </w:ins>
      <w:del w:id="490" w:author="Maarten Blaauw" w:date="2020-11-08T17:55:00Z">
        <w:r w:rsidDel="00026735">
          <w:delText xml:space="preserve">provided by </w:delText>
        </w:r>
      </w:del>
      <w:ins w:id="491" w:author="Maarten Blaauw" w:date="2020-11-08T17:55:00Z">
        <w:r w:rsidR="00026735">
          <w:t xml:space="preserve"> </w:t>
        </w:r>
      </w:ins>
      <w:r>
        <w:t>the CRS model. Aquino-López et al. (2018) discussed this point and state</w:t>
      </w:r>
      <w:del w:id="492" w:author="Maarten Blaauw" w:date="2020-11-08T17:55:00Z">
        <w:r w:rsidDel="00026735">
          <w:delText>s</w:delText>
        </w:r>
      </w:del>
      <w:r>
        <w:t xml:space="preserve"> that the bias is the product of the use of a logarithmic function for the age-depth function. It is also evident from these results that the CRS model’s uncertaint</w:t>
      </w:r>
      <w:ins w:id="493" w:author="Maarten Blaauw" w:date="2020-11-08T17:55:00Z">
        <w:r w:rsidR="003663DD">
          <w:t>y estimates</w:t>
        </w:r>
      </w:ins>
      <w:del w:id="494" w:author="Maarten Blaauw" w:date="2020-11-08T17:55:00Z">
        <w:r w:rsidDel="003663DD">
          <w:delText>ies</w:delText>
        </w:r>
      </w:del>
      <w:r>
        <w:t xml:space="preserve"> are not sufficient to capture the true age-depth function. This is an important point given the fact that </w:t>
      </w:r>
      <w:ins w:id="495" w:author="Maarten Blaauw" w:date="2020-11-08T17:55:00Z">
        <w:r w:rsidR="003663DD">
          <w:t xml:space="preserve">it </w:t>
        </w:r>
      </w:ins>
      <w:r>
        <w:t>is common practice amo</w:t>
      </w:r>
      <w:ins w:id="496" w:author="Maarten Blaauw" w:date="2020-11-08T17:55:00Z">
        <w:r w:rsidR="003663DD">
          <w:t>ng</w:t>
        </w:r>
      </w:ins>
      <w:del w:id="497" w:author="Maarten Blaauw" w:date="2020-11-08T17:55:00Z">
        <w:r w:rsidDel="003663DD">
          <w:delText>unt</w:delText>
        </w:r>
      </w:del>
      <w:r>
        <w:t xml:space="preserve"> the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dating community to report credible intervals to one single deviation (inst</w:t>
      </w:r>
      <w:ins w:id="498" w:author="Maarten Blaauw" w:date="2020-11-08T17:56:00Z">
        <w:r w:rsidR="003663DD">
          <w:t>e</w:t>
        </w:r>
      </w:ins>
      <w:r>
        <w:t xml:space="preserve">ad of the 95% confidence intervals, which </w:t>
      </w:r>
      <w:del w:id="499" w:author="Maarten Blaauw" w:date="2020-11-08T17:56:00Z">
        <w:r w:rsidDel="003663DD">
          <w:delText xml:space="preserve">are </w:delText>
        </w:r>
      </w:del>
      <w:ins w:id="500" w:author="Maarten Blaauw" w:date="2020-11-08T17:56:00Z">
        <w:r w:rsidR="003663DD">
          <w:t xml:space="preserve">have become </w:t>
        </w:r>
      </w:ins>
      <w:r>
        <w:t>common practice in most other</w:t>
      </w:r>
      <w:ins w:id="501" w:author="Maarten Blaauw" w:date="2020-11-08T17:56:00Z">
        <w:r w:rsidR="003663DD">
          <w:t xml:space="preserve"> chronology reconstructions</w:t>
        </w:r>
      </w:ins>
      <w:del w:id="502" w:author="Maarten Blaauw" w:date="2020-11-08T17:56:00Z">
        <w:r w:rsidDel="003663DD">
          <w:delText xml:space="preserve"> fields</w:delText>
        </w:r>
      </w:del>
      <w:r>
        <w:t>). Other confidence intervals can be calculated for this model (Sanchez-Cabeza et al. 2014) but the fact that th</w:t>
      </w:r>
      <w:ins w:id="503" w:author="Maarten Blaauw" w:date="2020-11-08T17:56:00Z">
        <w:r w:rsidR="003663DD">
          <w:t xml:space="preserve">ese </w:t>
        </w:r>
      </w:ins>
      <w:del w:id="504" w:author="Maarten Blaauw" w:date="2020-11-08T17:56:00Z">
        <w:r w:rsidDel="003663DD">
          <w:delText xml:space="preserve">is </w:delText>
        </w:r>
      </w:del>
      <w:r>
        <w:t>intervals are even smaller than the ones obtained by error propagation (Appleby 2001) is of concern.</w:t>
      </w:r>
    </w:p>
    <w:p w14:paraId="38B7B448" w14:textId="2619C93C" w:rsidR="000169BA" w:rsidRDefault="006D7651">
      <w:pPr>
        <w:pStyle w:val="BodyText"/>
      </w:pPr>
      <w:r>
        <w:t>Previous work on model comparison (Barsanti et al. 2020) ha</w:t>
      </w:r>
      <w:ins w:id="505" w:author="Maarten Blaauw" w:date="2020-11-08T17:57:00Z">
        <w:r w:rsidR="006101BC">
          <w:t>s</w:t>
        </w:r>
      </w:ins>
      <w:del w:id="506" w:author="Maarten Blaauw" w:date="2020-11-08T17:57:00Z">
        <w:r w:rsidDel="006101BC">
          <w:delText>ve</w:delText>
        </w:r>
      </w:del>
      <w:r>
        <w:t xml:space="preserve"> shown the problems with the variability of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results even when different users apply the same or similar models to a single set of data. In this work, user input was reduced to the minim</w:t>
      </w:r>
      <w:ins w:id="507" w:author="Maarten Blaauw" w:date="2020-11-08T17:57:00Z">
        <w:r w:rsidR="006101BC">
          <w:t>um</w:t>
        </w:r>
      </w:ins>
      <w:del w:id="508" w:author="Maarten Blaauw" w:date="2020-11-08T17:57:00Z">
        <w:r w:rsidDel="006101BC">
          <w:delText>al</w:delText>
        </w:r>
      </w:del>
      <w:r>
        <w:t xml:space="preserve"> </w:t>
      </w:r>
      <w:ins w:id="509" w:author="Maarten Blaauw" w:date="2020-11-08T17:57:00Z">
        <w:r w:rsidR="006101BC">
          <w:t>in</w:t>
        </w:r>
      </w:ins>
      <w:del w:id="510" w:author="Maarten Blaauw" w:date="2020-11-08T17:57:00Z">
        <w:r w:rsidDel="006101BC">
          <w:delText>as</w:delText>
        </w:r>
      </w:del>
      <w:r>
        <w:t xml:space="preserve"> an effort to show the </w:t>
      </w:r>
      <w:ins w:id="511" w:author="Maarten Blaauw" w:date="2020-11-08T17:57:00Z">
        <w:r w:rsidR="006101BC">
          <w:t xml:space="preserve">potential </w:t>
        </w:r>
      </w:ins>
      <w:r>
        <w:t xml:space="preserve">effects of different information percentages </w:t>
      </w:r>
      <w:del w:id="512" w:author="Maarten Blaauw" w:date="2020-11-08T17:57:00Z">
        <w:r w:rsidDel="006101BC">
          <w:delText>have i</w:delText>
        </w:r>
      </w:del>
      <w:ins w:id="513" w:author="Maarten Blaauw" w:date="2020-11-08T17:57:00Z">
        <w:r w:rsidR="006101BC">
          <w:t>o</w:t>
        </w:r>
      </w:ins>
      <w:r>
        <w:t xml:space="preserve">n the resulting chronology. The results of this experiment showed that the CRS model can provide extremely different results even when the data originates from the same data set. Figure </w:t>
      </w:r>
      <w:hyperlink w:anchor="fig:accpre">
        <w:r>
          <w:rPr>
            <w:rStyle w:val="Hyperlink"/>
          </w:rPr>
          <w:t>3</w:t>
        </w:r>
      </w:hyperlink>
      <w:r>
        <w:t xml:space="preserve"> showed that the CRS model appears </w:t>
      </w:r>
      <w:ins w:id="514" w:author="Maarten Blaauw" w:date="2020-11-08T17:58:00Z">
        <w:r w:rsidR="006101BC">
          <w:t xml:space="preserve">not </w:t>
        </w:r>
      </w:ins>
      <w:r>
        <w:t xml:space="preserve">to </w:t>
      </w:r>
      <w:del w:id="515" w:author="Maarten Blaauw" w:date="2020-11-08T17:58:00Z">
        <w:r w:rsidDel="006101BC">
          <w:delText xml:space="preserve">dont </w:delText>
        </w:r>
      </w:del>
      <w:r>
        <w:t>learn from using more data. This explains why over the years, many authors have insisted in the use of other dating techniques to validate the chronology provided by the CRS model (Sanchez-Cabeza and Ruiz-Fernández 2012; Barsanti et al. 2020; Aquino-López et al. 2020). These results highly encourage the need of validating the CRS chronology before it is use</w:t>
      </w:r>
      <w:ins w:id="516" w:author="Maarten Blaauw" w:date="2020-11-08T17:58:00Z">
        <w:r w:rsidR="006101BC">
          <w:t>d</w:t>
        </w:r>
      </w:ins>
      <w:r>
        <w:t>.</w:t>
      </w:r>
    </w:p>
    <w:p w14:paraId="7A8BFAF4" w14:textId="3CC946BB" w:rsidR="000169BA" w:rsidRDefault="006D7651">
      <w:pPr>
        <w:pStyle w:val="BodyText"/>
      </w:pPr>
      <w:r>
        <w:t xml:space="preserve">On the other hand, </w:t>
      </w:r>
      <w:r>
        <w:rPr>
          <w:i/>
        </w:rPr>
        <w:t>Plum</w:t>
      </w:r>
      <w:r>
        <w:t xml:space="preserve"> shows a consistent</w:t>
      </w:r>
      <w:ins w:id="517" w:author="Maarten Blaauw" w:date="2020-11-08T17:59:00Z">
        <w:r w:rsidR="006101BC">
          <w:t>ly</w:t>
        </w:r>
      </w:ins>
      <w:r>
        <w:t xml:space="preserve"> accurate result by capturing the true values within the 95% credible interval</w:t>
      </w:r>
      <w:ins w:id="518" w:author="Maarten Blaauw" w:date="2020-11-08T18:00:00Z">
        <w:r w:rsidR="006101BC">
          <w:t xml:space="preserve"> in by far most of the simulated sampling strategies</w:t>
        </w:r>
      </w:ins>
      <w:del w:id="519" w:author="Maarten Blaauw" w:date="2020-11-08T17:59:00Z">
        <w:r w:rsidDel="006101BC">
          <w:delText xml:space="preserve">s </w:delText>
        </w:r>
      </w:del>
      <w:del w:id="520" w:author="Maarten Blaauw" w:date="2020-11-08T17:58:00Z">
        <w:r w:rsidDel="006101BC">
          <w:delText>on a more constant matter</w:delText>
        </w:r>
      </w:del>
      <w:r>
        <w:t xml:space="preserve">. It is important to note that one of the big advantages of </w:t>
      </w:r>
      <w:r>
        <w:rPr>
          <w:i/>
        </w:rPr>
        <w:t>Plum</w:t>
      </w:r>
      <w:r>
        <w:t xml:space="preserve"> is its increasing accuracy and precision reduction as more data becomes available. In the case of proposal 2, we observe that </w:t>
      </w:r>
      <w:r>
        <w:rPr>
          <w:i/>
        </w:rPr>
        <w:t>Plum</w:t>
      </w:r>
      <w:r>
        <w:t xml:space="preserve"> appears to behave</w:t>
      </w:r>
      <w:del w:id="521" w:author="Maarten Blaauw" w:date="2020-11-08T18:01:00Z">
        <w:r w:rsidDel="006101BC">
          <w:delText>s</w:delText>
        </w:r>
      </w:del>
      <w:r>
        <w:t xml:space="preserve"> worse as more data is available, </w:t>
      </w:r>
      <w:del w:id="522" w:author="Maarten Blaauw" w:date="2020-11-08T18:01:00Z">
        <w:r w:rsidDel="006101BC">
          <w:delText xml:space="preserve">this </w:delText>
        </w:r>
      </w:del>
      <w:ins w:id="523" w:author="Maarten Blaauw" w:date="2020-11-08T18:01:00Z">
        <w:r w:rsidR="006101BC">
          <w:t>which</w:t>
        </w:r>
        <w:r w:rsidR="006101BC">
          <w:t xml:space="preserve"> </w:t>
        </w:r>
      </w:ins>
      <w:r>
        <w:t xml:space="preserve">would be of concern if we do not take into consideration that this </w:t>
      </w:r>
      <w:ins w:id="524" w:author="Maarten Blaauw" w:date="2020-11-08T18:01:00Z">
        <w:r w:rsidR="006101BC">
          <w:t xml:space="preserve">sedimentation </w:t>
        </w:r>
      </w:ins>
      <w:del w:id="525" w:author="Maarten Blaauw" w:date="2020-11-08T18:01:00Z">
        <w:r w:rsidDel="006101BC">
          <w:delText xml:space="preserve">proposal </w:delText>
        </w:r>
      </w:del>
      <w:ins w:id="526" w:author="Maarten Blaauw" w:date="2020-11-08T18:01:00Z">
        <w:r w:rsidR="006101BC">
          <w:t>simulation</w:t>
        </w:r>
        <w:r w:rsidR="006101BC">
          <w:t xml:space="preserve"> </w:t>
        </w:r>
      </w:ins>
      <w:r>
        <w:t xml:space="preserve">was extremely </w:t>
      </w:r>
      <w:ins w:id="527" w:author="Maarten Blaauw" w:date="2020-11-08T18:01:00Z">
        <w:r w:rsidR="006101BC">
          <w:t>u</w:t>
        </w:r>
      </w:ins>
      <w:del w:id="528" w:author="Maarten Blaauw" w:date="2020-11-08T18:01:00Z">
        <w:r w:rsidDel="006101BC">
          <w:delText>i</w:delText>
        </w:r>
      </w:del>
      <w:r>
        <w:t xml:space="preserve">nusual </w:t>
      </w:r>
      <w:ins w:id="529" w:author="Maarten Blaauw" w:date="2020-11-08T18:01:00Z">
        <w:r w:rsidR="006101BC">
          <w:t>i</w:t>
        </w:r>
      </w:ins>
      <w:del w:id="530" w:author="Maarten Blaauw" w:date="2020-11-08T18:01:00Z">
        <w:r w:rsidDel="006101BC">
          <w:delText>o</w:delText>
        </w:r>
      </w:del>
      <w:r>
        <w:t xml:space="preserve">n the real world </w:t>
      </w:r>
      <w:proofErr w:type="gramStart"/>
      <w:r>
        <w:t>and also</w:t>
      </w:r>
      <w:proofErr w:type="gramEnd"/>
      <w:r>
        <w:t xml:space="preserve"> if user</w:t>
      </w:r>
      <w:ins w:id="531" w:author="Maarten Blaauw" w:date="2020-11-08T18:01:00Z">
        <w:r w:rsidR="006101BC">
          <w:t>s</w:t>
        </w:r>
      </w:ins>
      <w:r>
        <w:t xml:space="preserve"> would not double check the resulting chronologies. If more information is available about the core or the sediment, this information can easily be implemente</w:t>
      </w:r>
      <w:ins w:id="532" w:author="Maarten Blaauw" w:date="2020-11-08T18:01:00Z">
        <w:r w:rsidR="006101BC">
          <w:t>d</w:t>
        </w:r>
      </w:ins>
      <w:r>
        <w:t xml:space="preserve"> as prior information in </w:t>
      </w:r>
      <w:r>
        <w:rPr>
          <w:i/>
        </w:rPr>
        <w:t>Plum</w:t>
      </w:r>
      <w:r>
        <w:t xml:space="preserve">, </w:t>
      </w:r>
      <w:ins w:id="533" w:author="Maarten Blaauw" w:date="2020-11-08T18:02:00Z">
        <w:r w:rsidR="006101BC">
          <w:t xml:space="preserve">and </w:t>
        </w:r>
      </w:ins>
      <w:r>
        <w:t xml:space="preserve">this will result in a much better chronology. It is also important to note that even when </w:t>
      </w:r>
      <w:r>
        <w:rPr>
          <w:i/>
        </w:rPr>
        <w:t>Plum</w:t>
      </w:r>
      <w:r>
        <w:t xml:space="preserve"> performs badly </w:t>
      </w:r>
      <w:ins w:id="534" w:author="Maarten Blaauw" w:date="2020-11-08T18:02:00Z">
        <w:r w:rsidR="006101BC">
          <w:t>i</w:t>
        </w:r>
      </w:ins>
      <w:del w:id="535" w:author="Maarten Blaauw" w:date="2020-11-08T18:02:00Z">
        <w:r w:rsidDel="006101BC">
          <w:delText>o</w:delText>
        </w:r>
      </w:del>
      <w:r>
        <w:t>n this specific case</w:t>
      </w:r>
      <w:ins w:id="536" w:author="Maarten Blaauw" w:date="2020-11-08T18:02:00Z">
        <w:r w:rsidR="006101BC">
          <w:t>,</w:t>
        </w:r>
      </w:ins>
      <w:r>
        <w:t xml:space="preserve"> it is providing a much better chronology to </w:t>
      </w:r>
      <w:del w:id="537" w:author="Maarten Blaauw" w:date="2020-11-08T18:15:00Z">
        <w:r w:rsidDel="004D2621">
          <w:delText xml:space="preserve">the </w:delText>
        </w:r>
      </w:del>
      <w:ins w:id="538" w:author="Maarten Blaauw" w:date="2020-11-08T18:15:00Z">
        <w:r w:rsidR="004D2621">
          <w:t>upper</w:t>
        </w:r>
        <w:r w:rsidR="004D2621">
          <w:t xml:space="preserve"> </w:t>
        </w:r>
      </w:ins>
      <w:r>
        <w:t xml:space="preserve">first 10-15 cm of the core </w:t>
      </w:r>
      <w:del w:id="539" w:author="Maarten Blaauw" w:date="2020-11-08T18:15:00Z">
        <w:r w:rsidDel="004D2621">
          <w:delText>compared to</w:delText>
        </w:r>
      </w:del>
      <w:ins w:id="540" w:author="Maarten Blaauw" w:date="2020-11-08T18:15:00Z">
        <w:r w:rsidR="004D2621">
          <w:t>than that of</w:t>
        </w:r>
      </w:ins>
      <w:r>
        <w:t xml:space="preserve"> the</w:t>
      </w:r>
      <w:ins w:id="541" w:author="Maarten Blaauw" w:date="2020-11-08T18:14:00Z">
        <w:r w:rsidR="00480900">
          <w:t xml:space="preserve"> chao</w:t>
        </w:r>
      </w:ins>
      <w:ins w:id="542" w:author="Maarten Blaauw" w:date="2020-11-08T18:15:00Z">
        <w:r w:rsidR="00480900">
          <w:t>tic</w:t>
        </w:r>
      </w:ins>
      <w:r>
        <w:t xml:space="preserve"> CRS </w:t>
      </w:r>
      <w:ins w:id="543" w:author="Maarten Blaauw" w:date="2020-11-08T18:15:00Z">
        <w:r w:rsidR="00480900">
          <w:t xml:space="preserve">age-depth </w:t>
        </w:r>
      </w:ins>
      <w:r>
        <w:t>model</w:t>
      </w:r>
      <w:del w:id="544" w:author="Maarten Blaauw" w:date="2020-11-08T18:14:00Z">
        <w:r w:rsidDel="00480900">
          <w:delText xml:space="preserve"> </w:delText>
        </w:r>
      </w:del>
      <w:del w:id="545" w:author="Maarten Blaauw" w:date="2020-11-08T18:15:00Z">
        <w:r w:rsidDel="00480900">
          <w:delText>which dating is chaotic</w:delText>
        </w:r>
      </w:del>
      <w:r>
        <w:t>.</w:t>
      </w:r>
    </w:p>
    <w:p w14:paraId="672769CF" w14:textId="521D96AA" w:rsidR="000169BA" w:rsidRDefault="006D7651">
      <w:pPr>
        <w:pStyle w:val="BodyText"/>
      </w:pPr>
      <w:r>
        <w:t>In conclusion, we recommend that users validate their chronology when possible, and i</w:t>
      </w:r>
      <w:ins w:id="546" w:author="Maarten Blaauw" w:date="2020-11-08T18:16:00Z">
        <w:r w:rsidR="004D2621">
          <w:t xml:space="preserve">f </w:t>
        </w:r>
      </w:ins>
      <w:del w:id="547" w:author="Maarten Blaauw" w:date="2020-11-08T18:16:00Z">
        <w:r w:rsidDel="004D2621">
          <w:delText xml:space="preserve">t </w:delText>
        </w:r>
      </w:del>
      <w:r>
        <w:t>no</w:t>
      </w:r>
      <w:del w:id="548" w:author="Maarten Blaauw" w:date="2020-11-08T18:16:00Z">
        <w:r w:rsidDel="004D2621">
          <w:delText>t</w:delText>
        </w:r>
      </w:del>
      <w:r>
        <w:t xml:space="preserve"> extra information is available for this validation, we recommend </w:t>
      </w:r>
      <w:del w:id="549" w:author="Maarten Blaauw" w:date="2020-11-08T18:16:00Z">
        <w:r w:rsidDel="004D2621">
          <w:delText xml:space="preserve">them </w:delText>
        </w:r>
      </w:del>
      <w:r>
        <w:t xml:space="preserve">to use the Bayesian approach and provide it with as </w:t>
      </w:r>
      <w:del w:id="550" w:author="Maarten Blaauw" w:date="2020-11-08T18:16:00Z">
        <w:r w:rsidDel="004D2621">
          <w:delText>much information</w:delText>
        </w:r>
      </w:del>
      <w:ins w:id="551" w:author="Maarten Blaauw" w:date="2020-11-08T18:16:00Z">
        <w:r w:rsidR="004D2621">
          <w:t xml:space="preserve">many </w:t>
        </w:r>
        <w:r w:rsidR="004D2621" w:rsidRPr="004D2621">
          <w:rPr>
            <w:vertAlign w:val="superscript"/>
            <w:rPrChange w:id="552" w:author="Maarten Blaauw" w:date="2020-11-08T18:17:00Z">
              <w:rPr/>
            </w:rPrChange>
          </w:rPr>
          <w:t>210</w:t>
        </w:r>
        <w:r w:rsidR="004D2621">
          <w:t>Pb measurements</w:t>
        </w:r>
      </w:ins>
      <w:r>
        <w:t xml:space="preserve"> as </w:t>
      </w:r>
      <w:del w:id="553" w:author="Maarten Blaauw" w:date="2020-11-08T18:16:00Z">
        <w:r w:rsidDel="004D2621">
          <w:delText xml:space="preserve">it would be </w:delText>
        </w:r>
      </w:del>
      <w:r>
        <w:t>possible</w:t>
      </w:r>
      <w:ins w:id="554" w:author="Maarten Blaauw" w:date="2020-11-08T18:19:00Z">
        <w:r w:rsidR="00B12E45">
          <w:t xml:space="preserve"> (at least</w:t>
        </w:r>
        <w:proofErr w:type="gramStart"/>
        <w:r w:rsidR="00B12E45">
          <w:t xml:space="preserve"> ..</w:t>
        </w:r>
        <w:proofErr w:type="gramEnd"/>
        <w:r w:rsidR="00B12E45">
          <w:t xml:space="preserve">% </w:t>
        </w:r>
      </w:ins>
      <w:ins w:id="555" w:author="Maarten Blaauw" w:date="2020-11-08T18:20:00Z">
        <w:r w:rsidR="00B12E45">
          <w:t xml:space="preserve">of the core??? 30%? </w:t>
        </w:r>
        <w:r w:rsidR="00A616A0">
          <w:t>50%</w:t>
        </w:r>
      </w:ins>
      <w:ins w:id="556" w:author="Maarten Blaauw" w:date="2020-11-08T18:21:00Z">
        <w:r w:rsidR="00A616A0">
          <w:t xml:space="preserve">? </w:t>
        </w:r>
      </w:ins>
      <w:proofErr w:type="spellStart"/>
      <w:ins w:id="557" w:author="Maarten Blaauw" w:date="2020-11-08T18:20:00Z">
        <w:r w:rsidR="00B12E45">
          <w:t>Cuando</w:t>
        </w:r>
        <w:proofErr w:type="spellEnd"/>
        <w:r w:rsidR="00B12E45">
          <w:t xml:space="preserve"> </w:t>
        </w:r>
        <w:proofErr w:type="spellStart"/>
        <w:r w:rsidR="00B12E45">
          <w:t>llega</w:t>
        </w:r>
      </w:ins>
      <w:proofErr w:type="spellEnd"/>
      <w:ins w:id="558" w:author="Maarten Blaauw" w:date="2020-11-08T18:21:00Z">
        <w:r w:rsidR="003256AF">
          <w:t xml:space="preserve"> seguramente</w:t>
        </w:r>
      </w:ins>
      <w:ins w:id="559" w:author="Maarten Blaauw" w:date="2020-11-08T18:20:00Z">
        <w:r w:rsidR="00B12E45">
          <w:t xml:space="preserve"> bajo de 2 </w:t>
        </w:r>
        <w:proofErr w:type="spellStart"/>
        <w:r w:rsidR="00B12E45">
          <w:t>sd</w:t>
        </w:r>
        <w:proofErr w:type="spellEnd"/>
        <w:r w:rsidR="00B12E45">
          <w:t>?</w:t>
        </w:r>
      </w:ins>
      <w:ins w:id="560" w:author="Maarten Blaauw" w:date="2020-11-08T18:19:00Z">
        <w:r w:rsidR="00B12E45">
          <w:t>)</w:t>
        </w:r>
      </w:ins>
      <w:r>
        <w:t>. This will guarant</w:t>
      </w:r>
      <w:ins w:id="561" w:author="Maarten Blaauw" w:date="2020-11-08T17:59:00Z">
        <w:r w:rsidR="006101BC">
          <w:t>e</w:t>
        </w:r>
      </w:ins>
      <w:del w:id="562" w:author="Maarten Blaauw" w:date="2020-11-08T17:59:00Z">
        <w:r w:rsidDel="006101BC">
          <w:delText>i</w:delText>
        </w:r>
      </w:del>
      <w:r>
        <w:t>e</w:t>
      </w:r>
      <w:del w:id="563" w:author="Maarten Blaauw" w:date="2020-11-08T17:59:00Z">
        <w:r w:rsidDel="006101BC">
          <w:delText>s</w:delText>
        </w:r>
      </w:del>
      <w:r>
        <w:t xml:space="preserve"> </w:t>
      </w:r>
      <w:del w:id="564" w:author="Maarten Blaauw" w:date="2020-11-08T18:17:00Z">
        <w:r w:rsidDel="004D2621">
          <w:delText xml:space="preserve">that they </w:delText>
        </w:r>
      </w:del>
      <w:del w:id="565" w:author="Maarten Blaauw" w:date="2020-11-08T18:16:00Z">
        <w:r w:rsidDel="004D2621">
          <w:delText xml:space="preserve">they </w:delText>
        </w:r>
      </w:del>
      <w:del w:id="566" w:author="Maarten Blaauw" w:date="2020-11-08T18:17:00Z">
        <w:r w:rsidDel="004D2621">
          <w:delText xml:space="preserve">get </w:delText>
        </w:r>
      </w:del>
      <w:r>
        <w:t xml:space="preserve">the best possible </w:t>
      </w:r>
      <w:commentRangeStart w:id="567"/>
      <w:r>
        <w:t>chronology</w:t>
      </w:r>
      <w:commentRangeEnd w:id="567"/>
      <w:r w:rsidR="00E351F5">
        <w:rPr>
          <w:rStyle w:val="CommentReference"/>
        </w:rPr>
        <w:commentReference w:id="567"/>
      </w:r>
      <w:ins w:id="568" w:author="Maarten Blaauw" w:date="2020-11-08T17:59:00Z">
        <w:r w:rsidR="006101BC">
          <w:t>.</w:t>
        </w:r>
      </w:ins>
      <w:ins w:id="569" w:author="Maarten Blaauw" w:date="2020-11-08T18:19:00Z">
        <w:r w:rsidR="00B12E45">
          <w:t>.</w:t>
        </w:r>
      </w:ins>
    </w:p>
    <w:p w14:paraId="6E131E1C" w14:textId="77777777" w:rsidR="000169BA" w:rsidRDefault="006D7651">
      <w:pPr>
        <w:pStyle w:val="Heading1"/>
      </w:pPr>
      <w:bookmarkStart w:id="570" w:name="sec:supp_mat"/>
      <w:bookmarkEnd w:id="485"/>
      <w:r>
        <w:lastRenderedPageBreak/>
        <w:t>Supplementary Material</w:t>
      </w:r>
    </w:p>
    <w:p w14:paraId="6E77184C" w14:textId="74358842" w:rsidR="000169BA" w:rsidRDefault="006D7651">
      <w:pPr>
        <w:pStyle w:val="FirstParagraph"/>
        <w:rPr>
          <w:ins w:id="571" w:author="Maarten Blaauw" w:date="2020-11-08T17:27:00Z"/>
        </w:rPr>
      </w:pPr>
      <w:r>
        <w:t xml:space="preserve">Data for each simulation is hosted at (add </w:t>
      </w:r>
      <w:proofErr w:type="spellStart"/>
      <w:r>
        <w:t>github</w:t>
      </w:r>
      <w:proofErr w:type="spellEnd"/>
      <w:r>
        <w:t xml:space="preserve"> </w:t>
      </w:r>
      <w:proofErr w:type="spellStart"/>
      <w:ins w:id="572" w:author="Maarten Blaauw" w:date="2020-11-08T18:19:00Z">
        <w:r w:rsidR="00B12E45">
          <w:t>url</w:t>
        </w:r>
        <w:proofErr w:type="spellEnd"/>
        <w:r w:rsidR="00B12E45">
          <w:t xml:space="preserve"> </w:t>
        </w:r>
      </w:ins>
      <w:r>
        <w:t>here)</w:t>
      </w:r>
    </w:p>
    <w:p w14:paraId="1C9E3ABE" w14:textId="48AFEE56" w:rsidR="007D3F65" w:rsidRPr="007D3F65" w:rsidRDefault="007D3F65" w:rsidP="007D3F65">
      <w:pPr>
        <w:pStyle w:val="FirstParagraph"/>
      </w:pPr>
    </w:p>
    <w:tbl>
      <w:tblPr>
        <w:tblStyle w:val="Table"/>
        <w:tblW w:w="0" w:type="pct"/>
        <w:tblLook w:val="0000" w:firstRow="0" w:lastRow="0" w:firstColumn="0" w:lastColumn="0" w:noHBand="0" w:noVBand="0"/>
      </w:tblPr>
      <w:tblGrid>
        <w:gridCol w:w="1183"/>
        <w:gridCol w:w="839"/>
        <w:gridCol w:w="1096"/>
        <w:gridCol w:w="1329"/>
        <w:gridCol w:w="1302"/>
        <w:gridCol w:w="1247"/>
        <w:gridCol w:w="1063"/>
        <w:gridCol w:w="1301"/>
      </w:tblGrid>
      <w:tr w:rsidR="000169BA" w14:paraId="676F9ED5" w14:textId="77777777">
        <w:tc>
          <w:tcPr>
            <w:tcW w:w="0" w:type="auto"/>
          </w:tcPr>
          <w:p w14:paraId="69EC0CD3" w14:textId="77777777" w:rsidR="000169BA" w:rsidRDefault="006D7651">
            <w:pPr>
              <w:pStyle w:val="Compact"/>
              <w:jc w:val="center"/>
            </w:pPr>
            <w:r>
              <w:t>Label</w:t>
            </w:r>
          </w:p>
        </w:tc>
        <w:tc>
          <w:tcPr>
            <w:tcW w:w="0" w:type="auto"/>
          </w:tcPr>
          <w:p w14:paraId="1FB4E62D" w14:textId="77777777" w:rsidR="000169BA" w:rsidRDefault="006D7651">
            <w:pPr>
              <w:pStyle w:val="Compact"/>
              <w:jc w:val="center"/>
            </w:pPr>
            <w:r>
              <w:t>Depth</w:t>
            </w:r>
          </w:p>
        </w:tc>
        <w:tc>
          <w:tcPr>
            <w:tcW w:w="0" w:type="auto"/>
          </w:tcPr>
          <w:p w14:paraId="79EF18EC" w14:textId="77777777" w:rsidR="000169BA" w:rsidRDefault="006D7651">
            <w:pPr>
              <w:pStyle w:val="Compact"/>
            </w:pPr>
            <w:r>
              <w:t>Density</w:t>
            </w:r>
          </w:p>
        </w:tc>
        <w:tc>
          <w:tcPr>
            <w:tcW w:w="0" w:type="auto"/>
          </w:tcPr>
          <w:p w14:paraId="649C0800" w14:textId="77777777" w:rsidR="000169BA" w:rsidRDefault="006D7651">
            <w:pPr>
              <w:pStyle w:val="Compact"/>
            </w:pPr>
            <w:r>
              <w:t>210Pb</w:t>
            </w:r>
          </w:p>
        </w:tc>
        <w:tc>
          <w:tcPr>
            <w:tcW w:w="0" w:type="auto"/>
          </w:tcPr>
          <w:p w14:paraId="50EBC1FD" w14:textId="77777777" w:rsidR="000169BA" w:rsidRDefault="006D7651">
            <w:pPr>
              <w:pStyle w:val="Compact"/>
            </w:pPr>
            <w:r>
              <w:t>sd(210Pb)</w:t>
            </w:r>
          </w:p>
        </w:tc>
        <w:tc>
          <w:tcPr>
            <w:tcW w:w="0" w:type="auto"/>
          </w:tcPr>
          <w:p w14:paraId="7F7DE684" w14:textId="77777777" w:rsidR="000169BA" w:rsidRDefault="006D7651">
            <w:pPr>
              <w:pStyle w:val="Compact"/>
            </w:pPr>
            <w:r>
              <w:t>Thickness</w:t>
            </w:r>
          </w:p>
        </w:tc>
        <w:tc>
          <w:tcPr>
            <w:tcW w:w="0" w:type="auto"/>
          </w:tcPr>
          <w:p w14:paraId="1C014D77" w14:textId="77777777" w:rsidR="000169BA" w:rsidRDefault="006D7651">
            <w:pPr>
              <w:pStyle w:val="Compact"/>
            </w:pPr>
            <w:r>
              <w:t>226Ra</w:t>
            </w:r>
          </w:p>
        </w:tc>
        <w:tc>
          <w:tcPr>
            <w:tcW w:w="0" w:type="auto"/>
          </w:tcPr>
          <w:p w14:paraId="79059D47" w14:textId="77777777" w:rsidR="000169BA" w:rsidRDefault="006D7651">
            <w:pPr>
              <w:pStyle w:val="Compact"/>
            </w:pPr>
            <w:r>
              <w:t>sd(226Ra)</w:t>
            </w:r>
          </w:p>
        </w:tc>
      </w:tr>
      <w:tr w:rsidR="000169BA" w14:paraId="2B060AEF" w14:textId="77777777">
        <w:tc>
          <w:tcPr>
            <w:tcW w:w="0" w:type="auto"/>
          </w:tcPr>
          <w:p w14:paraId="402D3CE7" w14:textId="77777777" w:rsidR="000169BA" w:rsidRDefault="000169BA"/>
        </w:tc>
        <w:tc>
          <w:tcPr>
            <w:tcW w:w="0" w:type="auto"/>
          </w:tcPr>
          <w:p w14:paraId="2286367F" w14:textId="77777777" w:rsidR="000169BA" w:rsidRDefault="006D7651">
            <w:pPr>
              <w:pStyle w:val="Compact"/>
              <w:jc w:val="center"/>
            </w:pPr>
            <w:r>
              <w:t>(cm)</w:t>
            </w:r>
          </w:p>
        </w:tc>
        <w:tc>
          <w:tcPr>
            <w:tcW w:w="0" w:type="auto"/>
          </w:tcPr>
          <w:p w14:paraId="11E5720B" w14:textId="77777777" w:rsidR="000169BA" w:rsidRDefault="006D7651">
            <w:pPr>
              <w:pStyle w:val="Compact"/>
            </w:pPr>
            <w:r>
              <w:t>(</w:t>
            </w:r>
            <m:oMath>
              <m:r>
                <w:rPr>
                  <w:rFonts w:ascii="Cambria Math" w:hAnsi="Cambria Math"/>
                </w:rPr>
                <m:t>g/c</m:t>
              </m:r>
              <m:sSup>
                <m:sSupPr>
                  <m:ctrlPr>
                    <w:rPr>
                      <w:rFonts w:ascii="Cambria Math" w:hAnsi="Cambria Math"/>
                    </w:rPr>
                  </m:ctrlPr>
                </m:sSupPr>
                <m:e>
                  <m:r>
                    <w:rPr>
                      <w:rFonts w:ascii="Cambria Math" w:hAnsi="Cambria Math"/>
                    </w:rPr>
                    <m:t>m</m:t>
                  </m:r>
                </m:e>
                <m:sup>
                  <m:r>
                    <w:rPr>
                      <w:rFonts w:ascii="Cambria Math" w:hAnsi="Cambria Math"/>
                    </w:rPr>
                    <m:t>3</m:t>
                  </m:r>
                </m:sup>
              </m:sSup>
            </m:oMath>
            <w:r>
              <w:t>)</w:t>
            </w:r>
          </w:p>
        </w:tc>
        <w:tc>
          <w:tcPr>
            <w:tcW w:w="0" w:type="auto"/>
          </w:tcPr>
          <w:p w14:paraId="2A54C38C" w14:textId="77777777" w:rsidR="000169BA" w:rsidRDefault="006D7651">
            <w:pPr>
              <w:pStyle w:val="Compact"/>
            </w:pPr>
            <w:r>
              <w:t>(Bq/kg)</w:t>
            </w:r>
          </w:p>
        </w:tc>
        <w:tc>
          <w:tcPr>
            <w:tcW w:w="0" w:type="auto"/>
          </w:tcPr>
          <w:p w14:paraId="10DEAA81" w14:textId="77777777" w:rsidR="000169BA" w:rsidRDefault="000169BA"/>
        </w:tc>
        <w:tc>
          <w:tcPr>
            <w:tcW w:w="0" w:type="auto"/>
          </w:tcPr>
          <w:p w14:paraId="493FC5C5" w14:textId="77777777" w:rsidR="000169BA" w:rsidRDefault="006D7651">
            <w:pPr>
              <w:pStyle w:val="Compact"/>
            </w:pPr>
            <w:r>
              <w:t>(cm)</w:t>
            </w:r>
          </w:p>
        </w:tc>
        <w:tc>
          <w:tcPr>
            <w:tcW w:w="0" w:type="auto"/>
          </w:tcPr>
          <w:p w14:paraId="2E92E52B" w14:textId="77777777" w:rsidR="000169BA" w:rsidRDefault="006D7651">
            <w:pPr>
              <w:pStyle w:val="Compact"/>
            </w:pPr>
            <w:r>
              <w:t>(Bq/kg)</w:t>
            </w:r>
          </w:p>
        </w:tc>
        <w:tc>
          <w:tcPr>
            <w:tcW w:w="0" w:type="auto"/>
          </w:tcPr>
          <w:p w14:paraId="546E6ADA" w14:textId="77777777" w:rsidR="000169BA" w:rsidRDefault="000169BA"/>
        </w:tc>
      </w:tr>
      <w:tr w:rsidR="000169BA" w14:paraId="2205A4DE" w14:textId="77777777">
        <w:tc>
          <w:tcPr>
            <w:tcW w:w="0" w:type="auto"/>
          </w:tcPr>
          <w:p w14:paraId="21DE2F38" w14:textId="77777777" w:rsidR="000169BA" w:rsidRDefault="006D7651">
            <w:pPr>
              <w:pStyle w:val="Compact"/>
              <w:jc w:val="center"/>
            </w:pPr>
            <w:r>
              <w:t>Sim01-01</w:t>
            </w:r>
          </w:p>
        </w:tc>
        <w:tc>
          <w:tcPr>
            <w:tcW w:w="0" w:type="auto"/>
          </w:tcPr>
          <w:p w14:paraId="63C63A41" w14:textId="77777777" w:rsidR="000169BA" w:rsidRDefault="006D7651">
            <w:pPr>
              <w:pStyle w:val="Compact"/>
              <w:jc w:val="center"/>
            </w:pPr>
            <w:r>
              <w:t>1</w:t>
            </w:r>
          </w:p>
        </w:tc>
        <w:tc>
          <w:tcPr>
            <w:tcW w:w="0" w:type="auto"/>
          </w:tcPr>
          <w:p w14:paraId="46B5B152" w14:textId="77777777" w:rsidR="000169BA" w:rsidRDefault="006D7651">
            <w:pPr>
              <w:pStyle w:val="Compact"/>
            </w:pPr>
            <w:r>
              <w:t>0.10009</w:t>
            </w:r>
          </w:p>
        </w:tc>
        <w:tc>
          <w:tcPr>
            <w:tcW w:w="0" w:type="auto"/>
          </w:tcPr>
          <w:p w14:paraId="43606B3C" w14:textId="77777777" w:rsidR="000169BA" w:rsidRDefault="006D7651">
            <w:pPr>
              <w:pStyle w:val="Compact"/>
            </w:pPr>
            <w:r>
              <w:t>63.50103</w:t>
            </w:r>
          </w:p>
        </w:tc>
        <w:tc>
          <w:tcPr>
            <w:tcW w:w="0" w:type="auto"/>
          </w:tcPr>
          <w:p w14:paraId="64FEAB78" w14:textId="77777777" w:rsidR="000169BA" w:rsidRDefault="006D7651">
            <w:pPr>
              <w:pStyle w:val="Compact"/>
            </w:pPr>
            <w:r>
              <w:t>2.85755</w:t>
            </w:r>
          </w:p>
        </w:tc>
        <w:tc>
          <w:tcPr>
            <w:tcW w:w="0" w:type="auto"/>
          </w:tcPr>
          <w:p w14:paraId="19051029" w14:textId="77777777" w:rsidR="000169BA" w:rsidRDefault="006D7651">
            <w:pPr>
              <w:pStyle w:val="Compact"/>
            </w:pPr>
            <w:r>
              <w:t>1</w:t>
            </w:r>
          </w:p>
        </w:tc>
        <w:tc>
          <w:tcPr>
            <w:tcW w:w="0" w:type="auto"/>
          </w:tcPr>
          <w:p w14:paraId="7249A825" w14:textId="77777777" w:rsidR="000169BA" w:rsidRDefault="006D7651">
            <w:pPr>
              <w:pStyle w:val="Compact"/>
            </w:pPr>
            <w:r>
              <w:t>23.8045</w:t>
            </w:r>
          </w:p>
        </w:tc>
        <w:tc>
          <w:tcPr>
            <w:tcW w:w="0" w:type="auto"/>
          </w:tcPr>
          <w:p w14:paraId="0EC47693" w14:textId="77777777" w:rsidR="000169BA" w:rsidRDefault="006D7651">
            <w:pPr>
              <w:pStyle w:val="Compact"/>
            </w:pPr>
            <w:r>
              <w:t>1.125</w:t>
            </w:r>
          </w:p>
        </w:tc>
      </w:tr>
      <w:tr w:rsidR="000169BA" w14:paraId="6457862D" w14:textId="77777777">
        <w:tc>
          <w:tcPr>
            <w:tcW w:w="0" w:type="auto"/>
          </w:tcPr>
          <w:p w14:paraId="4D92ACB8" w14:textId="77777777" w:rsidR="000169BA" w:rsidRDefault="006D7651">
            <w:pPr>
              <w:pStyle w:val="Compact"/>
              <w:jc w:val="center"/>
            </w:pPr>
            <w:r>
              <w:t>Sim01-02</w:t>
            </w:r>
          </w:p>
        </w:tc>
        <w:tc>
          <w:tcPr>
            <w:tcW w:w="0" w:type="auto"/>
          </w:tcPr>
          <w:p w14:paraId="0EF8E10B" w14:textId="77777777" w:rsidR="000169BA" w:rsidRDefault="006D7651">
            <w:pPr>
              <w:pStyle w:val="Compact"/>
              <w:jc w:val="center"/>
            </w:pPr>
            <w:r>
              <w:t>2</w:t>
            </w:r>
          </w:p>
        </w:tc>
        <w:tc>
          <w:tcPr>
            <w:tcW w:w="0" w:type="auto"/>
          </w:tcPr>
          <w:p w14:paraId="7CDE206F" w14:textId="77777777" w:rsidR="000169BA" w:rsidRDefault="006D7651">
            <w:pPr>
              <w:pStyle w:val="Compact"/>
            </w:pPr>
            <w:r>
              <w:t>0.10064</w:t>
            </w:r>
          </w:p>
        </w:tc>
        <w:tc>
          <w:tcPr>
            <w:tcW w:w="0" w:type="auto"/>
          </w:tcPr>
          <w:p w14:paraId="708F406D" w14:textId="77777777" w:rsidR="000169BA" w:rsidRDefault="006D7651">
            <w:pPr>
              <w:pStyle w:val="Compact"/>
            </w:pPr>
            <w:r>
              <w:t>80.08738</w:t>
            </w:r>
          </w:p>
        </w:tc>
        <w:tc>
          <w:tcPr>
            <w:tcW w:w="0" w:type="auto"/>
          </w:tcPr>
          <w:p w14:paraId="42A78A69" w14:textId="77777777" w:rsidR="000169BA" w:rsidRDefault="006D7651">
            <w:pPr>
              <w:pStyle w:val="Compact"/>
            </w:pPr>
            <w:r>
              <w:t>3.60393</w:t>
            </w:r>
          </w:p>
        </w:tc>
        <w:tc>
          <w:tcPr>
            <w:tcW w:w="0" w:type="auto"/>
          </w:tcPr>
          <w:p w14:paraId="3075BEE1" w14:textId="77777777" w:rsidR="000169BA" w:rsidRDefault="006D7651">
            <w:pPr>
              <w:pStyle w:val="Compact"/>
            </w:pPr>
            <w:r>
              <w:t>1</w:t>
            </w:r>
          </w:p>
        </w:tc>
        <w:tc>
          <w:tcPr>
            <w:tcW w:w="0" w:type="auto"/>
          </w:tcPr>
          <w:p w14:paraId="30288452" w14:textId="77777777" w:rsidR="000169BA" w:rsidRDefault="006D7651">
            <w:pPr>
              <w:pStyle w:val="Compact"/>
            </w:pPr>
            <w:r>
              <w:t>23.2924</w:t>
            </w:r>
          </w:p>
        </w:tc>
        <w:tc>
          <w:tcPr>
            <w:tcW w:w="0" w:type="auto"/>
          </w:tcPr>
          <w:p w14:paraId="1D691BAD" w14:textId="77777777" w:rsidR="000169BA" w:rsidRDefault="006D7651">
            <w:pPr>
              <w:pStyle w:val="Compact"/>
            </w:pPr>
            <w:r>
              <w:t>1.125</w:t>
            </w:r>
          </w:p>
        </w:tc>
      </w:tr>
      <w:tr w:rsidR="000169BA" w14:paraId="032B4F73" w14:textId="77777777">
        <w:tc>
          <w:tcPr>
            <w:tcW w:w="0" w:type="auto"/>
          </w:tcPr>
          <w:p w14:paraId="0CC34D62" w14:textId="77777777" w:rsidR="000169BA" w:rsidRDefault="006D7651">
            <w:pPr>
              <w:pStyle w:val="Compact"/>
              <w:jc w:val="center"/>
            </w:pPr>
            <w:r>
              <w:t>Sim01-03</w:t>
            </w:r>
          </w:p>
        </w:tc>
        <w:tc>
          <w:tcPr>
            <w:tcW w:w="0" w:type="auto"/>
          </w:tcPr>
          <w:p w14:paraId="3B7C64B2" w14:textId="77777777" w:rsidR="000169BA" w:rsidRDefault="006D7651">
            <w:pPr>
              <w:pStyle w:val="Compact"/>
              <w:jc w:val="center"/>
            </w:pPr>
            <w:r>
              <w:t>3</w:t>
            </w:r>
          </w:p>
        </w:tc>
        <w:tc>
          <w:tcPr>
            <w:tcW w:w="0" w:type="auto"/>
          </w:tcPr>
          <w:p w14:paraId="2E2FCE11" w14:textId="77777777" w:rsidR="000169BA" w:rsidRDefault="006D7651">
            <w:pPr>
              <w:pStyle w:val="Compact"/>
            </w:pPr>
            <w:r>
              <w:t>0.10173</w:t>
            </w:r>
          </w:p>
        </w:tc>
        <w:tc>
          <w:tcPr>
            <w:tcW w:w="0" w:type="auto"/>
          </w:tcPr>
          <w:p w14:paraId="7B012E00" w14:textId="77777777" w:rsidR="000169BA" w:rsidRDefault="006D7651">
            <w:pPr>
              <w:pStyle w:val="Compact"/>
            </w:pPr>
            <w:r>
              <w:t>98.32806</w:t>
            </w:r>
          </w:p>
        </w:tc>
        <w:tc>
          <w:tcPr>
            <w:tcW w:w="0" w:type="auto"/>
          </w:tcPr>
          <w:p w14:paraId="774EAF4E" w14:textId="77777777" w:rsidR="000169BA" w:rsidRDefault="006D7651">
            <w:pPr>
              <w:pStyle w:val="Compact"/>
            </w:pPr>
            <w:r>
              <w:t>4.42476</w:t>
            </w:r>
          </w:p>
        </w:tc>
        <w:tc>
          <w:tcPr>
            <w:tcW w:w="0" w:type="auto"/>
          </w:tcPr>
          <w:p w14:paraId="20A8468A" w14:textId="77777777" w:rsidR="000169BA" w:rsidRDefault="006D7651">
            <w:pPr>
              <w:pStyle w:val="Compact"/>
            </w:pPr>
            <w:r>
              <w:t>1</w:t>
            </w:r>
          </w:p>
        </w:tc>
        <w:tc>
          <w:tcPr>
            <w:tcW w:w="0" w:type="auto"/>
          </w:tcPr>
          <w:p w14:paraId="72A6D1B4" w14:textId="77777777" w:rsidR="000169BA" w:rsidRDefault="006D7651">
            <w:pPr>
              <w:pStyle w:val="Compact"/>
            </w:pPr>
            <w:r>
              <w:t>23.434</w:t>
            </w:r>
          </w:p>
        </w:tc>
        <w:tc>
          <w:tcPr>
            <w:tcW w:w="0" w:type="auto"/>
          </w:tcPr>
          <w:p w14:paraId="04C7E1BA" w14:textId="77777777" w:rsidR="000169BA" w:rsidRDefault="006D7651">
            <w:pPr>
              <w:pStyle w:val="Compact"/>
            </w:pPr>
            <w:r>
              <w:t>1.125</w:t>
            </w:r>
          </w:p>
        </w:tc>
      </w:tr>
      <w:tr w:rsidR="000169BA" w14:paraId="12567606" w14:textId="77777777">
        <w:tc>
          <w:tcPr>
            <w:tcW w:w="0" w:type="auto"/>
          </w:tcPr>
          <w:p w14:paraId="2F93AF11" w14:textId="77777777" w:rsidR="000169BA" w:rsidRDefault="006D7651">
            <w:pPr>
              <w:pStyle w:val="Compact"/>
              <w:jc w:val="center"/>
            </w:pPr>
            <w:r>
              <w:t>Sim01-04</w:t>
            </w:r>
          </w:p>
        </w:tc>
        <w:tc>
          <w:tcPr>
            <w:tcW w:w="0" w:type="auto"/>
          </w:tcPr>
          <w:p w14:paraId="4FAFF32C" w14:textId="77777777" w:rsidR="000169BA" w:rsidRDefault="006D7651">
            <w:pPr>
              <w:pStyle w:val="Compact"/>
              <w:jc w:val="center"/>
            </w:pPr>
            <w:r>
              <w:t>4</w:t>
            </w:r>
          </w:p>
        </w:tc>
        <w:tc>
          <w:tcPr>
            <w:tcW w:w="0" w:type="auto"/>
          </w:tcPr>
          <w:p w14:paraId="2C10C138" w14:textId="77777777" w:rsidR="000169BA" w:rsidRDefault="006D7651">
            <w:pPr>
              <w:pStyle w:val="Compact"/>
            </w:pPr>
            <w:r>
              <w:t>0.10334</w:t>
            </w:r>
          </w:p>
        </w:tc>
        <w:tc>
          <w:tcPr>
            <w:tcW w:w="0" w:type="auto"/>
          </w:tcPr>
          <w:p w14:paraId="19D139D8" w14:textId="77777777" w:rsidR="000169BA" w:rsidRDefault="006D7651">
            <w:pPr>
              <w:pStyle w:val="Compact"/>
            </w:pPr>
            <w:r>
              <w:t>125.45705</w:t>
            </w:r>
          </w:p>
        </w:tc>
        <w:tc>
          <w:tcPr>
            <w:tcW w:w="0" w:type="auto"/>
          </w:tcPr>
          <w:p w14:paraId="0AA4C54D" w14:textId="77777777" w:rsidR="000169BA" w:rsidRDefault="006D7651">
            <w:pPr>
              <w:pStyle w:val="Compact"/>
            </w:pPr>
            <w:r>
              <w:t>5.64557</w:t>
            </w:r>
          </w:p>
        </w:tc>
        <w:tc>
          <w:tcPr>
            <w:tcW w:w="0" w:type="auto"/>
          </w:tcPr>
          <w:p w14:paraId="6E31C66E" w14:textId="77777777" w:rsidR="000169BA" w:rsidRDefault="006D7651">
            <w:pPr>
              <w:pStyle w:val="Compact"/>
            </w:pPr>
            <w:r>
              <w:t>1</w:t>
            </w:r>
          </w:p>
        </w:tc>
        <w:tc>
          <w:tcPr>
            <w:tcW w:w="0" w:type="auto"/>
          </w:tcPr>
          <w:p w14:paraId="0696514A" w14:textId="77777777" w:rsidR="000169BA" w:rsidRDefault="006D7651">
            <w:pPr>
              <w:pStyle w:val="Compact"/>
            </w:pPr>
            <w:r>
              <w:t>26.0873</w:t>
            </w:r>
          </w:p>
        </w:tc>
        <w:tc>
          <w:tcPr>
            <w:tcW w:w="0" w:type="auto"/>
          </w:tcPr>
          <w:p w14:paraId="4FB949F1" w14:textId="77777777" w:rsidR="000169BA" w:rsidRDefault="006D7651">
            <w:pPr>
              <w:pStyle w:val="Compact"/>
            </w:pPr>
            <w:r>
              <w:t>1.125</w:t>
            </w:r>
          </w:p>
        </w:tc>
      </w:tr>
      <w:tr w:rsidR="000169BA" w14:paraId="7B858D17" w14:textId="77777777">
        <w:tc>
          <w:tcPr>
            <w:tcW w:w="0" w:type="auto"/>
          </w:tcPr>
          <w:p w14:paraId="19FA84FF" w14:textId="77777777" w:rsidR="000169BA" w:rsidRDefault="006D7651">
            <w:pPr>
              <w:pStyle w:val="Compact"/>
              <w:jc w:val="center"/>
            </w:pPr>
            <w:r>
              <w:t>Sim01-05</w:t>
            </w:r>
          </w:p>
        </w:tc>
        <w:tc>
          <w:tcPr>
            <w:tcW w:w="0" w:type="auto"/>
          </w:tcPr>
          <w:p w14:paraId="3ACCE2AF" w14:textId="77777777" w:rsidR="000169BA" w:rsidRDefault="006D7651">
            <w:pPr>
              <w:pStyle w:val="Compact"/>
              <w:jc w:val="center"/>
            </w:pPr>
            <w:r>
              <w:t>5</w:t>
            </w:r>
          </w:p>
        </w:tc>
        <w:tc>
          <w:tcPr>
            <w:tcW w:w="0" w:type="auto"/>
          </w:tcPr>
          <w:p w14:paraId="61212851" w14:textId="77777777" w:rsidR="000169BA" w:rsidRDefault="006D7651">
            <w:pPr>
              <w:pStyle w:val="Compact"/>
            </w:pPr>
            <w:r>
              <w:t>0.10547</w:t>
            </w:r>
          </w:p>
        </w:tc>
        <w:tc>
          <w:tcPr>
            <w:tcW w:w="0" w:type="auto"/>
          </w:tcPr>
          <w:p w14:paraId="501495F9" w14:textId="77777777" w:rsidR="000169BA" w:rsidRDefault="006D7651">
            <w:pPr>
              <w:pStyle w:val="Compact"/>
            </w:pPr>
            <w:r>
              <w:t>141.27971</w:t>
            </w:r>
          </w:p>
        </w:tc>
        <w:tc>
          <w:tcPr>
            <w:tcW w:w="0" w:type="auto"/>
          </w:tcPr>
          <w:p w14:paraId="40CA5689" w14:textId="77777777" w:rsidR="000169BA" w:rsidRDefault="006D7651">
            <w:pPr>
              <w:pStyle w:val="Compact"/>
            </w:pPr>
            <w:r>
              <w:t>6.35759</w:t>
            </w:r>
          </w:p>
        </w:tc>
        <w:tc>
          <w:tcPr>
            <w:tcW w:w="0" w:type="auto"/>
          </w:tcPr>
          <w:p w14:paraId="2D66A0E2" w14:textId="77777777" w:rsidR="000169BA" w:rsidRDefault="006D7651">
            <w:pPr>
              <w:pStyle w:val="Compact"/>
            </w:pPr>
            <w:r>
              <w:t>1</w:t>
            </w:r>
          </w:p>
        </w:tc>
        <w:tc>
          <w:tcPr>
            <w:tcW w:w="0" w:type="auto"/>
          </w:tcPr>
          <w:p w14:paraId="5536D325" w14:textId="77777777" w:rsidR="000169BA" w:rsidRDefault="006D7651">
            <w:pPr>
              <w:pStyle w:val="Compact"/>
            </w:pPr>
            <w:r>
              <w:t>22.8041</w:t>
            </w:r>
          </w:p>
        </w:tc>
        <w:tc>
          <w:tcPr>
            <w:tcW w:w="0" w:type="auto"/>
          </w:tcPr>
          <w:p w14:paraId="334F1280" w14:textId="77777777" w:rsidR="000169BA" w:rsidRDefault="006D7651">
            <w:pPr>
              <w:pStyle w:val="Compact"/>
            </w:pPr>
            <w:r>
              <w:t>1.125</w:t>
            </w:r>
          </w:p>
        </w:tc>
      </w:tr>
      <w:tr w:rsidR="000169BA" w14:paraId="6923479E" w14:textId="77777777">
        <w:tc>
          <w:tcPr>
            <w:tcW w:w="0" w:type="auto"/>
          </w:tcPr>
          <w:p w14:paraId="4D82AE54" w14:textId="77777777" w:rsidR="000169BA" w:rsidRDefault="006D7651">
            <w:pPr>
              <w:pStyle w:val="Compact"/>
              <w:jc w:val="center"/>
            </w:pPr>
            <w:r>
              <w:t>Sim01-06</w:t>
            </w:r>
          </w:p>
        </w:tc>
        <w:tc>
          <w:tcPr>
            <w:tcW w:w="0" w:type="auto"/>
          </w:tcPr>
          <w:p w14:paraId="2966B9D6" w14:textId="77777777" w:rsidR="000169BA" w:rsidRDefault="006D7651">
            <w:pPr>
              <w:pStyle w:val="Compact"/>
              <w:jc w:val="center"/>
            </w:pPr>
            <w:r>
              <w:t>6</w:t>
            </w:r>
          </w:p>
        </w:tc>
        <w:tc>
          <w:tcPr>
            <w:tcW w:w="0" w:type="auto"/>
          </w:tcPr>
          <w:p w14:paraId="64F4211B" w14:textId="77777777" w:rsidR="000169BA" w:rsidRDefault="006D7651">
            <w:pPr>
              <w:pStyle w:val="Compact"/>
            </w:pPr>
            <w:r>
              <w:t>0.10809</w:t>
            </w:r>
          </w:p>
        </w:tc>
        <w:tc>
          <w:tcPr>
            <w:tcW w:w="0" w:type="auto"/>
          </w:tcPr>
          <w:p w14:paraId="04A6E4E6" w14:textId="77777777" w:rsidR="000169BA" w:rsidRDefault="006D7651">
            <w:pPr>
              <w:pStyle w:val="Compact"/>
            </w:pPr>
            <w:r>
              <w:t>130.27571</w:t>
            </w:r>
          </w:p>
        </w:tc>
        <w:tc>
          <w:tcPr>
            <w:tcW w:w="0" w:type="auto"/>
          </w:tcPr>
          <w:p w14:paraId="11A8081A" w14:textId="77777777" w:rsidR="000169BA" w:rsidRDefault="006D7651">
            <w:pPr>
              <w:pStyle w:val="Compact"/>
            </w:pPr>
            <w:r>
              <w:t>5.86241</w:t>
            </w:r>
          </w:p>
        </w:tc>
        <w:tc>
          <w:tcPr>
            <w:tcW w:w="0" w:type="auto"/>
          </w:tcPr>
          <w:p w14:paraId="764B77ED" w14:textId="77777777" w:rsidR="000169BA" w:rsidRDefault="006D7651">
            <w:pPr>
              <w:pStyle w:val="Compact"/>
            </w:pPr>
            <w:r>
              <w:t>1</w:t>
            </w:r>
          </w:p>
        </w:tc>
        <w:tc>
          <w:tcPr>
            <w:tcW w:w="0" w:type="auto"/>
          </w:tcPr>
          <w:p w14:paraId="4844BEED" w14:textId="77777777" w:rsidR="000169BA" w:rsidRDefault="006D7651">
            <w:pPr>
              <w:pStyle w:val="Compact"/>
            </w:pPr>
            <w:r>
              <w:t>23.4333</w:t>
            </w:r>
          </w:p>
        </w:tc>
        <w:tc>
          <w:tcPr>
            <w:tcW w:w="0" w:type="auto"/>
          </w:tcPr>
          <w:p w14:paraId="105D5F72" w14:textId="77777777" w:rsidR="000169BA" w:rsidRDefault="006D7651">
            <w:pPr>
              <w:pStyle w:val="Compact"/>
            </w:pPr>
            <w:r>
              <w:t>1.125</w:t>
            </w:r>
          </w:p>
        </w:tc>
      </w:tr>
      <w:tr w:rsidR="000169BA" w14:paraId="2FDF1047" w14:textId="77777777">
        <w:tc>
          <w:tcPr>
            <w:tcW w:w="0" w:type="auto"/>
          </w:tcPr>
          <w:p w14:paraId="097F62E0" w14:textId="77777777" w:rsidR="000169BA" w:rsidRDefault="006D7651">
            <w:pPr>
              <w:pStyle w:val="Compact"/>
              <w:jc w:val="center"/>
            </w:pPr>
            <w:r>
              <w:t>Sim01-07</w:t>
            </w:r>
          </w:p>
        </w:tc>
        <w:tc>
          <w:tcPr>
            <w:tcW w:w="0" w:type="auto"/>
          </w:tcPr>
          <w:p w14:paraId="7700E31E" w14:textId="77777777" w:rsidR="000169BA" w:rsidRDefault="006D7651">
            <w:pPr>
              <w:pStyle w:val="Compact"/>
              <w:jc w:val="center"/>
            </w:pPr>
            <w:r>
              <w:t>7</w:t>
            </w:r>
          </w:p>
        </w:tc>
        <w:tc>
          <w:tcPr>
            <w:tcW w:w="0" w:type="auto"/>
          </w:tcPr>
          <w:p w14:paraId="7815FB7E" w14:textId="77777777" w:rsidR="000169BA" w:rsidRDefault="006D7651">
            <w:pPr>
              <w:pStyle w:val="Compact"/>
            </w:pPr>
            <w:r>
              <w:t>0.11116</w:t>
            </w:r>
          </w:p>
        </w:tc>
        <w:tc>
          <w:tcPr>
            <w:tcW w:w="0" w:type="auto"/>
          </w:tcPr>
          <w:p w14:paraId="7E5E0BE1" w14:textId="77777777" w:rsidR="000169BA" w:rsidRDefault="006D7651">
            <w:pPr>
              <w:pStyle w:val="Compact"/>
            </w:pPr>
            <w:r>
              <w:t>134.04051</w:t>
            </w:r>
          </w:p>
        </w:tc>
        <w:tc>
          <w:tcPr>
            <w:tcW w:w="0" w:type="auto"/>
          </w:tcPr>
          <w:p w14:paraId="78FAA15C" w14:textId="77777777" w:rsidR="000169BA" w:rsidRDefault="006D7651">
            <w:pPr>
              <w:pStyle w:val="Compact"/>
            </w:pPr>
            <w:r>
              <w:t>6.03182</w:t>
            </w:r>
          </w:p>
        </w:tc>
        <w:tc>
          <w:tcPr>
            <w:tcW w:w="0" w:type="auto"/>
          </w:tcPr>
          <w:p w14:paraId="420D328B" w14:textId="77777777" w:rsidR="000169BA" w:rsidRDefault="006D7651">
            <w:pPr>
              <w:pStyle w:val="Compact"/>
            </w:pPr>
            <w:r>
              <w:t>1</w:t>
            </w:r>
          </w:p>
        </w:tc>
        <w:tc>
          <w:tcPr>
            <w:tcW w:w="0" w:type="auto"/>
          </w:tcPr>
          <w:p w14:paraId="0F58DC89" w14:textId="77777777" w:rsidR="000169BA" w:rsidRDefault="006D7651">
            <w:pPr>
              <w:pStyle w:val="Compact"/>
            </w:pPr>
            <w:r>
              <w:t>25.6156</w:t>
            </w:r>
          </w:p>
        </w:tc>
        <w:tc>
          <w:tcPr>
            <w:tcW w:w="0" w:type="auto"/>
          </w:tcPr>
          <w:p w14:paraId="5F1125AC" w14:textId="77777777" w:rsidR="000169BA" w:rsidRDefault="006D7651">
            <w:pPr>
              <w:pStyle w:val="Compact"/>
            </w:pPr>
            <w:r>
              <w:t>1.125</w:t>
            </w:r>
          </w:p>
        </w:tc>
      </w:tr>
      <w:tr w:rsidR="000169BA" w14:paraId="4224A35D" w14:textId="77777777">
        <w:tc>
          <w:tcPr>
            <w:tcW w:w="0" w:type="auto"/>
          </w:tcPr>
          <w:p w14:paraId="1B8030A3" w14:textId="77777777" w:rsidR="000169BA" w:rsidRDefault="006D7651">
            <w:pPr>
              <w:pStyle w:val="Compact"/>
              <w:jc w:val="center"/>
            </w:pPr>
            <w:r>
              <w:t>Sim01-08</w:t>
            </w:r>
          </w:p>
        </w:tc>
        <w:tc>
          <w:tcPr>
            <w:tcW w:w="0" w:type="auto"/>
          </w:tcPr>
          <w:p w14:paraId="1FD6A393" w14:textId="77777777" w:rsidR="000169BA" w:rsidRDefault="006D7651">
            <w:pPr>
              <w:pStyle w:val="Compact"/>
              <w:jc w:val="center"/>
            </w:pPr>
            <w:r>
              <w:t>8</w:t>
            </w:r>
          </w:p>
        </w:tc>
        <w:tc>
          <w:tcPr>
            <w:tcW w:w="0" w:type="auto"/>
          </w:tcPr>
          <w:p w14:paraId="084E0763" w14:textId="77777777" w:rsidR="000169BA" w:rsidRDefault="006D7651">
            <w:pPr>
              <w:pStyle w:val="Compact"/>
            </w:pPr>
            <w:r>
              <w:t>0.11466</w:t>
            </w:r>
          </w:p>
        </w:tc>
        <w:tc>
          <w:tcPr>
            <w:tcW w:w="0" w:type="auto"/>
          </w:tcPr>
          <w:p w14:paraId="347E114B" w14:textId="77777777" w:rsidR="000169BA" w:rsidRDefault="006D7651">
            <w:pPr>
              <w:pStyle w:val="Compact"/>
            </w:pPr>
            <w:r>
              <w:t>129.69245</w:t>
            </w:r>
          </w:p>
        </w:tc>
        <w:tc>
          <w:tcPr>
            <w:tcW w:w="0" w:type="auto"/>
          </w:tcPr>
          <w:p w14:paraId="636A4A27" w14:textId="77777777" w:rsidR="000169BA" w:rsidRDefault="006D7651">
            <w:pPr>
              <w:pStyle w:val="Compact"/>
            </w:pPr>
            <w:r>
              <w:t>5.83616</w:t>
            </w:r>
          </w:p>
        </w:tc>
        <w:tc>
          <w:tcPr>
            <w:tcW w:w="0" w:type="auto"/>
          </w:tcPr>
          <w:p w14:paraId="7FABA72F" w14:textId="77777777" w:rsidR="000169BA" w:rsidRDefault="006D7651">
            <w:pPr>
              <w:pStyle w:val="Compact"/>
            </w:pPr>
            <w:r>
              <w:t>1</w:t>
            </w:r>
          </w:p>
        </w:tc>
        <w:tc>
          <w:tcPr>
            <w:tcW w:w="0" w:type="auto"/>
          </w:tcPr>
          <w:p w14:paraId="7739C14A" w14:textId="77777777" w:rsidR="000169BA" w:rsidRDefault="006D7651">
            <w:pPr>
              <w:pStyle w:val="Compact"/>
            </w:pPr>
            <w:r>
              <w:t>26.1371</w:t>
            </w:r>
          </w:p>
        </w:tc>
        <w:tc>
          <w:tcPr>
            <w:tcW w:w="0" w:type="auto"/>
          </w:tcPr>
          <w:p w14:paraId="7DB9209A" w14:textId="77777777" w:rsidR="000169BA" w:rsidRDefault="006D7651">
            <w:pPr>
              <w:pStyle w:val="Compact"/>
            </w:pPr>
            <w:r>
              <w:t>1.125</w:t>
            </w:r>
          </w:p>
        </w:tc>
      </w:tr>
      <w:tr w:rsidR="000169BA" w14:paraId="4D2CD689" w14:textId="77777777">
        <w:tc>
          <w:tcPr>
            <w:tcW w:w="0" w:type="auto"/>
          </w:tcPr>
          <w:p w14:paraId="129C0486" w14:textId="77777777" w:rsidR="000169BA" w:rsidRDefault="006D7651">
            <w:pPr>
              <w:pStyle w:val="Compact"/>
              <w:jc w:val="center"/>
            </w:pPr>
            <w:r>
              <w:t>Sim01-09</w:t>
            </w:r>
          </w:p>
        </w:tc>
        <w:tc>
          <w:tcPr>
            <w:tcW w:w="0" w:type="auto"/>
          </w:tcPr>
          <w:p w14:paraId="06664513" w14:textId="77777777" w:rsidR="000169BA" w:rsidRDefault="006D7651">
            <w:pPr>
              <w:pStyle w:val="Compact"/>
              <w:jc w:val="center"/>
            </w:pPr>
            <w:r>
              <w:t>9</w:t>
            </w:r>
          </w:p>
        </w:tc>
        <w:tc>
          <w:tcPr>
            <w:tcW w:w="0" w:type="auto"/>
          </w:tcPr>
          <w:p w14:paraId="1C74ACD1" w14:textId="77777777" w:rsidR="000169BA" w:rsidRDefault="006D7651">
            <w:pPr>
              <w:pStyle w:val="Compact"/>
            </w:pPr>
            <w:r>
              <w:t>0.11855</w:t>
            </w:r>
          </w:p>
        </w:tc>
        <w:tc>
          <w:tcPr>
            <w:tcW w:w="0" w:type="auto"/>
          </w:tcPr>
          <w:p w14:paraId="43168945" w14:textId="77777777" w:rsidR="000169BA" w:rsidRDefault="006D7651">
            <w:pPr>
              <w:pStyle w:val="Compact"/>
            </w:pPr>
            <w:r>
              <w:t>134.93655</w:t>
            </w:r>
          </w:p>
        </w:tc>
        <w:tc>
          <w:tcPr>
            <w:tcW w:w="0" w:type="auto"/>
          </w:tcPr>
          <w:p w14:paraId="529CF083" w14:textId="77777777" w:rsidR="000169BA" w:rsidRDefault="006D7651">
            <w:pPr>
              <w:pStyle w:val="Compact"/>
            </w:pPr>
            <w:r>
              <w:t>6.07214</w:t>
            </w:r>
          </w:p>
        </w:tc>
        <w:tc>
          <w:tcPr>
            <w:tcW w:w="0" w:type="auto"/>
          </w:tcPr>
          <w:p w14:paraId="69C3A043" w14:textId="77777777" w:rsidR="000169BA" w:rsidRDefault="006D7651">
            <w:pPr>
              <w:pStyle w:val="Compact"/>
            </w:pPr>
            <w:r>
              <w:t>1</w:t>
            </w:r>
          </w:p>
        </w:tc>
        <w:tc>
          <w:tcPr>
            <w:tcW w:w="0" w:type="auto"/>
          </w:tcPr>
          <w:p w14:paraId="10E81FE8" w14:textId="77777777" w:rsidR="000169BA" w:rsidRDefault="006D7651">
            <w:pPr>
              <w:pStyle w:val="Compact"/>
            </w:pPr>
            <w:r>
              <w:t>25.4813</w:t>
            </w:r>
          </w:p>
        </w:tc>
        <w:tc>
          <w:tcPr>
            <w:tcW w:w="0" w:type="auto"/>
          </w:tcPr>
          <w:p w14:paraId="341CBA89" w14:textId="77777777" w:rsidR="000169BA" w:rsidRDefault="006D7651">
            <w:pPr>
              <w:pStyle w:val="Compact"/>
            </w:pPr>
            <w:r>
              <w:t>1.125</w:t>
            </w:r>
          </w:p>
        </w:tc>
      </w:tr>
      <w:tr w:rsidR="000169BA" w14:paraId="1D47FF64" w14:textId="77777777">
        <w:tc>
          <w:tcPr>
            <w:tcW w:w="0" w:type="auto"/>
          </w:tcPr>
          <w:p w14:paraId="4C2F2B86" w14:textId="77777777" w:rsidR="000169BA" w:rsidRDefault="006D7651">
            <w:pPr>
              <w:pStyle w:val="Compact"/>
              <w:jc w:val="center"/>
            </w:pPr>
            <w:r>
              <w:t>Sim01-10</w:t>
            </w:r>
          </w:p>
        </w:tc>
        <w:tc>
          <w:tcPr>
            <w:tcW w:w="0" w:type="auto"/>
          </w:tcPr>
          <w:p w14:paraId="48A580C8" w14:textId="77777777" w:rsidR="000169BA" w:rsidRDefault="006D7651">
            <w:pPr>
              <w:pStyle w:val="Compact"/>
              <w:jc w:val="center"/>
            </w:pPr>
            <w:r>
              <w:t>10</w:t>
            </w:r>
          </w:p>
        </w:tc>
        <w:tc>
          <w:tcPr>
            <w:tcW w:w="0" w:type="auto"/>
          </w:tcPr>
          <w:p w14:paraId="104A4EFA" w14:textId="77777777" w:rsidR="000169BA" w:rsidRDefault="006D7651">
            <w:pPr>
              <w:pStyle w:val="Compact"/>
            </w:pPr>
            <w:r>
              <w:t>0.12278</w:t>
            </w:r>
          </w:p>
        </w:tc>
        <w:tc>
          <w:tcPr>
            <w:tcW w:w="0" w:type="auto"/>
          </w:tcPr>
          <w:p w14:paraId="0DC489E4" w14:textId="77777777" w:rsidR="000169BA" w:rsidRDefault="006D7651">
            <w:pPr>
              <w:pStyle w:val="Compact"/>
            </w:pPr>
            <w:r>
              <w:t>109.39886</w:t>
            </w:r>
          </w:p>
        </w:tc>
        <w:tc>
          <w:tcPr>
            <w:tcW w:w="0" w:type="auto"/>
          </w:tcPr>
          <w:p w14:paraId="47EAA4BA" w14:textId="77777777" w:rsidR="000169BA" w:rsidRDefault="006D7651">
            <w:pPr>
              <w:pStyle w:val="Compact"/>
            </w:pPr>
            <w:r>
              <w:t>4.92295</w:t>
            </w:r>
          </w:p>
        </w:tc>
        <w:tc>
          <w:tcPr>
            <w:tcW w:w="0" w:type="auto"/>
          </w:tcPr>
          <w:p w14:paraId="0FBE568E" w14:textId="77777777" w:rsidR="000169BA" w:rsidRDefault="006D7651">
            <w:pPr>
              <w:pStyle w:val="Compact"/>
            </w:pPr>
            <w:r>
              <w:t>1</w:t>
            </w:r>
          </w:p>
        </w:tc>
        <w:tc>
          <w:tcPr>
            <w:tcW w:w="0" w:type="auto"/>
          </w:tcPr>
          <w:p w14:paraId="140B370B" w14:textId="77777777" w:rsidR="000169BA" w:rsidRDefault="006D7651">
            <w:pPr>
              <w:pStyle w:val="Compact"/>
            </w:pPr>
            <w:r>
              <w:t>25.8877</w:t>
            </w:r>
          </w:p>
        </w:tc>
        <w:tc>
          <w:tcPr>
            <w:tcW w:w="0" w:type="auto"/>
          </w:tcPr>
          <w:p w14:paraId="0D4B4FFB" w14:textId="77777777" w:rsidR="000169BA" w:rsidRDefault="006D7651">
            <w:pPr>
              <w:pStyle w:val="Compact"/>
            </w:pPr>
            <w:r>
              <w:t>1.125</w:t>
            </w:r>
          </w:p>
        </w:tc>
      </w:tr>
      <w:tr w:rsidR="000169BA" w14:paraId="10ED3202" w14:textId="77777777">
        <w:tc>
          <w:tcPr>
            <w:tcW w:w="0" w:type="auto"/>
          </w:tcPr>
          <w:p w14:paraId="6E1D636F" w14:textId="77777777" w:rsidR="000169BA" w:rsidRDefault="006D7651">
            <w:pPr>
              <w:pStyle w:val="Compact"/>
              <w:jc w:val="center"/>
            </w:pPr>
            <w:r>
              <w:t>Sim01-11</w:t>
            </w:r>
          </w:p>
        </w:tc>
        <w:tc>
          <w:tcPr>
            <w:tcW w:w="0" w:type="auto"/>
          </w:tcPr>
          <w:p w14:paraId="787C9DCB" w14:textId="77777777" w:rsidR="000169BA" w:rsidRDefault="006D7651">
            <w:pPr>
              <w:pStyle w:val="Compact"/>
              <w:jc w:val="center"/>
            </w:pPr>
            <w:r>
              <w:t>11</w:t>
            </w:r>
          </w:p>
        </w:tc>
        <w:tc>
          <w:tcPr>
            <w:tcW w:w="0" w:type="auto"/>
          </w:tcPr>
          <w:p w14:paraId="5FBE7A57" w14:textId="77777777" w:rsidR="000169BA" w:rsidRDefault="006D7651">
            <w:pPr>
              <w:pStyle w:val="Compact"/>
            </w:pPr>
            <w:r>
              <w:t>0.12731</w:t>
            </w:r>
          </w:p>
        </w:tc>
        <w:tc>
          <w:tcPr>
            <w:tcW w:w="0" w:type="auto"/>
          </w:tcPr>
          <w:p w14:paraId="296856B7" w14:textId="77777777" w:rsidR="000169BA" w:rsidRDefault="006D7651">
            <w:pPr>
              <w:pStyle w:val="Compact"/>
            </w:pPr>
            <w:r>
              <w:t>110.68133</w:t>
            </w:r>
          </w:p>
        </w:tc>
        <w:tc>
          <w:tcPr>
            <w:tcW w:w="0" w:type="auto"/>
          </w:tcPr>
          <w:p w14:paraId="22D36EAB" w14:textId="77777777" w:rsidR="000169BA" w:rsidRDefault="006D7651">
            <w:pPr>
              <w:pStyle w:val="Compact"/>
            </w:pPr>
            <w:r>
              <w:t>4.98066</w:t>
            </w:r>
          </w:p>
        </w:tc>
        <w:tc>
          <w:tcPr>
            <w:tcW w:w="0" w:type="auto"/>
          </w:tcPr>
          <w:p w14:paraId="244954D7" w14:textId="77777777" w:rsidR="000169BA" w:rsidRDefault="006D7651">
            <w:pPr>
              <w:pStyle w:val="Compact"/>
            </w:pPr>
            <w:r>
              <w:t>1</w:t>
            </w:r>
          </w:p>
        </w:tc>
        <w:tc>
          <w:tcPr>
            <w:tcW w:w="0" w:type="auto"/>
          </w:tcPr>
          <w:p w14:paraId="2C4870DB" w14:textId="77777777" w:rsidR="000169BA" w:rsidRDefault="006D7651">
            <w:pPr>
              <w:pStyle w:val="Compact"/>
            </w:pPr>
            <w:r>
              <w:t>24.4414</w:t>
            </w:r>
          </w:p>
        </w:tc>
        <w:tc>
          <w:tcPr>
            <w:tcW w:w="0" w:type="auto"/>
          </w:tcPr>
          <w:p w14:paraId="721E5699" w14:textId="77777777" w:rsidR="000169BA" w:rsidRDefault="006D7651">
            <w:pPr>
              <w:pStyle w:val="Compact"/>
            </w:pPr>
            <w:r>
              <w:t>1.125</w:t>
            </w:r>
          </w:p>
        </w:tc>
      </w:tr>
      <w:tr w:rsidR="000169BA" w14:paraId="0478850F" w14:textId="77777777">
        <w:tc>
          <w:tcPr>
            <w:tcW w:w="0" w:type="auto"/>
          </w:tcPr>
          <w:p w14:paraId="76A4251B" w14:textId="77777777" w:rsidR="000169BA" w:rsidRDefault="006D7651">
            <w:pPr>
              <w:pStyle w:val="Compact"/>
              <w:jc w:val="center"/>
            </w:pPr>
            <w:r>
              <w:t>Sim01-12</w:t>
            </w:r>
          </w:p>
        </w:tc>
        <w:tc>
          <w:tcPr>
            <w:tcW w:w="0" w:type="auto"/>
          </w:tcPr>
          <w:p w14:paraId="1230675C" w14:textId="77777777" w:rsidR="000169BA" w:rsidRDefault="006D7651">
            <w:pPr>
              <w:pStyle w:val="Compact"/>
              <w:jc w:val="center"/>
            </w:pPr>
            <w:r>
              <w:t>12</w:t>
            </w:r>
          </w:p>
        </w:tc>
        <w:tc>
          <w:tcPr>
            <w:tcW w:w="0" w:type="auto"/>
          </w:tcPr>
          <w:p w14:paraId="65F9F349" w14:textId="77777777" w:rsidR="000169BA" w:rsidRDefault="006D7651">
            <w:pPr>
              <w:pStyle w:val="Compact"/>
            </w:pPr>
            <w:r>
              <w:t>0.13209</w:t>
            </w:r>
          </w:p>
        </w:tc>
        <w:tc>
          <w:tcPr>
            <w:tcW w:w="0" w:type="auto"/>
          </w:tcPr>
          <w:p w14:paraId="40F72092" w14:textId="77777777" w:rsidR="000169BA" w:rsidRDefault="006D7651">
            <w:pPr>
              <w:pStyle w:val="Compact"/>
            </w:pPr>
            <w:r>
              <w:t>102.38094</w:t>
            </w:r>
          </w:p>
        </w:tc>
        <w:tc>
          <w:tcPr>
            <w:tcW w:w="0" w:type="auto"/>
          </w:tcPr>
          <w:p w14:paraId="63A94DD7" w14:textId="77777777" w:rsidR="000169BA" w:rsidRDefault="006D7651">
            <w:pPr>
              <w:pStyle w:val="Compact"/>
            </w:pPr>
            <w:r>
              <w:t>4.60714</w:t>
            </w:r>
          </w:p>
        </w:tc>
        <w:tc>
          <w:tcPr>
            <w:tcW w:w="0" w:type="auto"/>
          </w:tcPr>
          <w:p w14:paraId="711C11E9" w14:textId="77777777" w:rsidR="000169BA" w:rsidRDefault="006D7651">
            <w:pPr>
              <w:pStyle w:val="Compact"/>
            </w:pPr>
            <w:r>
              <w:t>1</w:t>
            </w:r>
          </w:p>
        </w:tc>
        <w:tc>
          <w:tcPr>
            <w:tcW w:w="0" w:type="auto"/>
          </w:tcPr>
          <w:p w14:paraId="5CE80B8F" w14:textId="77777777" w:rsidR="000169BA" w:rsidRDefault="006D7651">
            <w:pPr>
              <w:pStyle w:val="Compact"/>
            </w:pPr>
            <w:r>
              <w:t>24.9053</w:t>
            </w:r>
          </w:p>
        </w:tc>
        <w:tc>
          <w:tcPr>
            <w:tcW w:w="0" w:type="auto"/>
          </w:tcPr>
          <w:p w14:paraId="4D1046CA" w14:textId="77777777" w:rsidR="000169BA" w:rsidRDefault="006D7651">
            <w:pPr>
              <w:pStyle w:val="Compact"/>
            </w:pPr>
            <w:r>
              <w:t>1.125</w:t>
            </w:r>
          </w:p>
        </w:tc>
      </w:tr>
      <w:tr w:rsidR="000169BA" w14:paraId="5974F18F" w14:textId="77777777">
        <w:tc>
          <w:tcPr>
            <w:tcW w:w="0" w:type="auto"/>
          </w:tcPr>
          <w:p w14:paraId="1E95437A" w14:textId="77777777" w:rsidR="000169BA" w:rsidRDefault="006D7651">
            <w:pPr>
              <w:pStyle w:val="Compact"/>
              <w:jc w:val="center"/>
            </w:pPr>
            <w:r>
              <w:t>Sim01-13</w:t>
            </w:r>
          </w:p>
        </w:tc>
        <w:tc>
          <w:tcPr>
            <w:tcW w:w="0" w:type="auto"/>
          </w:tcPr>
          <w:p w14:paraId="5F4A6D8B" w14:textId="77777777" w:rsidR="000169BA" w:rsidRDefault="006D7651">
            <w:pPr>
              <w:pStyle w:val="Compact"/>
              <w:jc w:val="center"/>
            </w:pPr>
            <w:r>
              <w:t>13</w:t>
            </w:r>
          </w:p>
        </w:tc>
        <w:tc>
          <w:tcPr>
            <w:tcW w:w="0" w:type="auto"/>
          </w:tcPr>
          <w:p w14:paraId="45595F9D" w14:textId="77777777" w:rsidR="000169BA" w:rsidRDefault="006D7651">
            <w:pPr>
              <w:pStyle w:val="Compact"/>
            </w:pPr>
            <w:r>
              <w:t>0.13706</w:t>
            </w:r>
          </w:p>
        </w:tc>
        <w:tc>
          <w:tcPr>
            <w:tcW w:w="0" w:type="auto"/>
          </w:tcPr>
          <w:p w14:paraId="10B5D604" w14:textId="77777777" w:rsidR="000169BA" w:rsidRDefault="006D7651">
            <w:pPr>
              <w:pStyle w:val="Compact"/>
            </w:pPr>
            <w:r>
              <w:t>75.80895</w:t>
            </w:r>
          </w:p>
        </w:tc>
        <w:tc>
          <w:tcPr>
            <w:tcW w:w="0" w:type="auto"/>
          </w:tcPr>
          <w:p w14:paraId="2AE011F9" w14:textId="77777777" w:rsidR="000169BA" w:rsidRDefault="006D7651">
            <w:pPr>
              <w:pStyle w:val="Compact"/>
            </w:pPr>
            <w:r>
              <w:t>3.4114</w:t>
            </w:r>
          </w:p>
        </w:tc>
        <w:tc>
          <w:tcPr>
            <w:tcW w:w="0" w:type="auto"/>
          </w:tcPr>
          <w:p w14:paraId="711E51F9" w14:textId="77777777" w:rsidR="000169BA" w:rsidRDefault="006D7651">
            <w:pPr>
              <w:pStyle w:val="Compact"/>
            </w:pPr>
            <w:r>
              <w:t>1</w:t>
            </w:r>
          </w:p>
        </w:tc>
        <w:tc>
          <w:tcPr>
            <w:tcW w:w="0" w:type="auto"/>
          </w:tcPr>
          <w:p w14:paraId="333BB977" w14:textId="77777777" w:rsidR="000169BA" w:rsidRDefault="006D7651">
            <w:pPr>
              <w:pStyle w:val="Compact"/>
            </w:pPr>
            <w:r>
              <w:t>22.9151</w:t>
            </w:r>
          </w:p>
        </w:tc>
        <w:tc>
          <w:tcPr>
            <w:tcW w:w="0" w:type="auto"/>
          </w:tcPr>
          <w:p w14:paraId="1546D563" w14:textId="77777777" w:rsidR="000169BA" w:rsidRDefault="006D7651">
            <w:pPr>
              <w:pStyle w:val="Compact"/>
            </w:pPr>
            <w:r>
              <w:t>1.125</w:t>
            </w:r>
          </w:p>
        </w:tc>
      </w:tr>
      <w:tr w:rsidR="000169BA" w14:paraId="5D4073D0" w14:textId="77777777">
        <w:tc>
          <w:tcPr>
            <w:tcW w:w="0" w:type="auto"/>
          </w:tcPr>
          <w:p w14:paraId="7663D66F" w14:textId="77777777" w:rsidR="000169BA" w:rsidRDefault="006D7651">
            <w:pPr>
              <w:pStyle w:val="Compact"/>
              <w:jc w:val="center"/>
            </w:pPr>
            <w:r>
              <w:t>Sim01-14</w:t>
            </w:r>
          </w:p>
        </w:tc>
        <w:tc>
          <w:tcPr>
            <w:tcW w:w="0" w:type="auto"/>
          </w:tcPr>
          <w:p w14:paraId="6F265835" w14:textId="77777777" w:rsidR="000169BA" w:rsidRDefault="006D7651">
            <w:pPr>
              <w:pStyle w:val="Compact"/>
              <w:jc w:val="center"/>
            </w:pPr>
            <w:r>
              <w:t>14</w:t>
            </w:r>
          </w:p>
        </w:tc>
        <w:tc>
          <w:tcPr>
            <w:tcW w:w="0" w:type="auto"/>
          </w:tcPr>
          <w:p w14:paraId="2D12DB12" w14:textId="77777777" w:rsidR="000169BA" w:rsidRDefault="006D7651">
            <w:pPr>
              <w:pStyle w:val="Compact"/>
            </w:pPr>
            <w:r>
              <w:t>0.14218</w:t>
            </w:r>
          </w:p>
        </w:tc>
        <w:tc>
          <w:tcPr>
            <w:tcW w:w="0" w:type="auto"/>
          </w:tcPr>
          <w:p w14:paraId="476B1815" w14:textId="77777777" w:rsidR="000169BA" w:rsidRDefault="006D7651">
            <w:pPr>
              <w:pStyle w:val="Compact"/>
            </w:pPr>
            <w:r>
              <w:t>77.60406</w:t>
            </w:r>
          </w:p>
        </w:tc>
        <w:tc>
          <w:tcPr>
            <w:tcW w:w="0" w:type="auto"/>
          </w:tcPr>
          <w:p w14:paraId="7287AF99" w14:textId="77777777" w:rsidR="000169BA" w:rsidRDefault="006D7651">
            <w:pPr>
              <w:pStyle w:val="Compact"/>
            </w:pPr>
            <w:r>
              <w:t>3.49218</w:t>
            </w:r>
          </w:p>
        </w:tc>
        <w:tc>
          <w:tcPr>
            <w:tcW w:w="0" w:type="auto"/>
          </w:tcPr>
          <w:p w14:paraId="5A6875D8" w14:textId="77777777" w:rsidR="000169BA" w:rsidRDefault="006D7651">
            <w:pPr>
              <w:pStyle w:val="Compact"/>
            </w:pPr>
            <w:r>
              <w:t>1</w:t>
            </w:r>
          </w:p>
        </w:tc>
        <w:tc>
          <w:tcPr>
            <w:tcW w:w="0" w:type="auto"/>
          </w:tcPr>
          <w:p w14:paraId="747DC3A5" w14:textId="77777777" w:rsidR="000169BA" w:rsidRDefault="006D7651">
            <w:pPr>
              <w:pStyle w:val="Compact"/>
            </w:pPr>
            <w:r>
              <w:t>24.4808</w:t>
            </w:r>
          </w:p>
        </w:tc>
        <w:tc>
          <w:tcPr>
            <w:tcW w:w="0" w:type="auto"/>
          </w:tcPr>
          <w:p w14:paraId="17C78B87" w14:textId="77777777" w:rsidR="000169BA" w:rsidRDefault="006D7651">
            <w:pPr>
              <w:pStyle w:val="Compact"/>
            </w:pPr>
            <w:r>
              <w:t>1.125</w:t>
            </w:r>
          </w:p>
        </w:tc>
      </w:tr>
      <w:tr w:rsidR="000169BA" w14:paraId="1F774872" w14:textId="77777777">
        <w:tc>
          <w:tcPr>
            <w:tcW w:w="0" w:type="auto"/>
          </w:tcPr>
          <w:p w14:paraId="0CA7CE21" w14:textId="77777777" w:rsidR="000169BA" w:rsidRDefault="006D7651">
            <w:pPr>
              <w:pStyle w:val="Compact"/>
              <w:jc w:val="center"/>
            </w:pPr>
            <w:r>
              <w:t>Sim01-15</w:t>
            </w:r>
          </w:p>
        </w:tc>
        <w:tc>
          <w:tcPr>
            <w:tcW w:w="0" w:type="auto"/>
          </w:tcPr>
          <w:p w14:paraId="1C9B7A1E" w14:textId="77777777" w:rsidR="000169BA" w:rsidRDefault="006D7651">
            <w:pPr>
              <w:pStyle w:val="Compact"/>
              <w:jc w:val="center"/>
            </w:pPr>
            <w:r>
              <w:t>15</w:t>
            </w:r>
          </w:p>
        </w:tc>
        <w:tc>
          <w:tcPr>
            <w:tcW w:w="0" w:type="auto"/>
          </w:tcPr>
          <w:p w14:paraId="13A8983C" w14:textId="77777777" w:rsidR="000169BA" w:rsidRDefault="006D7651">
            <w:pPr>
              <w:pStyle w:val="Compact"/>
            </w:pPr>
            <w:r>
              <w:t>0.14738</w:t>
            </w:r>
          </w:p>
        </w:tc>
        <w:tc>
          <w:tcPr>
            <w:tcW w:w="0" w:type="auto"/>
          </w:tcPr>
          <w:p w14:paraId="45E4E647" w14:textId="77777777" w:rsidR="000169BA" w:rsidRDefault="006D7651">
            <w:pPr>
              <w:pStyle w:val="Compact"/>
            </w:pPr>
            <w:r>
              <w:t>68.4401</w:t>
            </w:r>
          </w:p>
        </w:tc>
        <w:tc>
          <w:tcPr>
            <w:tcW w:w="0" w:type="auto"/>
          </w:tcPr>
          <w:p w14:paraId="7962F945" w14:textId="77777777" w:rsidR="000169BA" w:rsidRDefault="006D7651">
            <w:pPr>
              <w:pStyle w:val="Compact"/>
            </w:pPr>
            <w:r>
              <w:t>3.0798</w:t>
            </w:r>
          </w:p>
        </w:tc>
        <w:tc>
          <w:tcPr>
            <w:tcW w:w="0" w:type="auto"/>
          </w:tcPr>
          <w:p w14:paraId="6501D735" w14:textId="77777777" w:rsidR="000169BA" w:rsidRDefault="006D7651">
            <w:pPr>
              <w:pStyle w:val="Compact"/>
            </w:pPr>
            <w:r>
              <w:t>1</w:t>
            </w:r>
          </w:p>
        </w:tc>
        <w:tc>
          <w:tcPr>
            <w:tcW w:w="0" w:type="auto"/>
          </w:tcPr>
          <w:p w14:paraId="12A9F1EF" w14:textId="77777777" w:rsidR="000169BA" w:rsidRDefault="006D7651">
            <w:pPr>
              <w:pStyle w:val="Compact"/>
            </w:pPr>
            <w:r>
              <w:t>24.9343</w:t>
            </w:r>
          </w:p>
        </w:tc>
        <w:tc>
          <w:tcPr>
            <w:tcW w:w="0" w:type="auto"/>
          </w:tcPr>
          <w:p w14:paraId="1CB323F6" w14:textId="77777777" w:rsidR="000169BA" w:rsidRDefault="006D7651">
            <w:pPr>
              <w:pStyle w:val="Compact"/>
            </w:pPr>
            <w:r>
              <w:t>1.125</w:t>
            </w:r>
          </w:p>
        </w:tc>
      </w:tr>
      <w:tr w:rsidR="000169BA" w14:paraId="0D2B0CF4" w14:textId="77777777">
        <w:tc>
          <w:tcPr>
            <w:tcW w:w="0" w:type="auto"/>
          </w:tcPr>
          <w:p w14:paraId="3E22FA1B" w14:textId="77777777" w:rsidR="000169BA" w:rsidRDefault="006D7651">
            <w:pPr>
              <w:pStyle w:val="Compact"/>
              <w:jc w:val="center"/>
            </w:pPr>
            <w:r>
              <w:t>Sim01-16</w:t>
            </w:r>
          </w:p>
        </w:tc>
        <w:tc>
          <w:tcPr>
            <w:tcW w:w="0" w:type="auto"/>
          </w:tcPr>
          <w:p w14:paraId="5EE1BC97" w14:textId="77777777" w:rsidR="000169BA" w:rsidRDefault="006D7651">
            <w:pPr>
              <w:pStyle w:val="Compact"/>
              <w:jc w:val="center"/>
            </w:pPr>
            <w:r>
              <w:t>16</w:t>
            </w:r>
          </w:p>
        </w:tc>
        <w:tc>
          <w:tcPr>
            <w:tcW w:w="0" w:type="auto"/>
          </w:tcPr>
          <w:p w14:paraId="150CE472" w14:textId="77777777" w:rsidR="000169BA" w:rsidRDefault="006D7651">
            <w:pPr>
              <w:pStyle w:val="Compact"/>
            </w:pPr>
            <w:r>
              <w:t>0.15262</w:t>
            </w:r>
          </w:p>
        </w:tc>
        <w:tc>
          <w:tcPr>
            <w:tcW w:w="0" w:type="auto"/>
          </w:tcPr>
          <w:p w14:paraId="2AA498FF" w14:textId="77777777" w:rsidR="000169BA" w:rsidRDefault="006D7651">
            <w:pPr>
              <w:pStyle w:val="Compact"/>
            </w:pPr>
            <w:r>
              <w:t>60.72037</w:t>
            </w:r>
          </w:p>
        </w:tc>
        <w:tc>
          <w:tcPr>
            <w:tcW w:w="0" w:type="auto"/>
          </w:tcPr>
          <w:p w14:paraId="078E2F3B" w14:textId="77777777" w:rsidR="000169BA" w:rsidRDefault="006D7651">
            <w:pPr>
              <w:pStyle w:val="Compact"/>
            </w:pPr>
            <w:r>
              <w:t>2.73242</w:t>
            </w:r>
          </w:p>
        </w:tc>
        <w:tc>
          <w:tcPr>
            <w:tcW w:w="0" w:type="auto"/>
          </w:tcPr>
          <w:p w14:paraId="74B68D92" w14:textId="77777777" w:rsidR="000169BA" w:rsidRDefault="006D7651">
            <w:pPr>
              <w:pStyle w:val="Compact"/>
            </w:pPr>
            <w:r>
              <w:t>1</w:t>
            </w:r>
          </w:p>
        </w:tc>
        <w:tc>
          <w:tcPr>
            <w:tcW w:w="0" w:type="auto"/>
          </w:tcPr>
          <w:p w14:paraId="1A622183" w14:textId="77777777" w:rsidR="000169BA" w:rsidRDefault="006D7651">
            <w:pPr>
              <w:pStyle w:val="Compact"/>
            </w:pPr>
            <w:r>
              <w:t>25.2659</w:t>
            </w:r>
          </w:p>
        </w:tc>
        <w:tc>
          <w:tcPr>
            <w:tcW w:w="0" w:type="auto"/>
          </w:tcPr>
          <w:p w14:paraId="41AC61A7" w14:textId="77777777" w:rsidR="000169BA" w:rsidRDefault="006D7651">
            <w:pPr>
              <w:pStyle w:val="Compact"/>
            </w:pPr>
            <w:r>
              <w:t>1.125</w:t>
            </w:r>
          </w:p>
        </w:tc>
      </w:tr>
      <w:tr w:rsidR="000169BA" w14:paraId="19076817" w14:textId="77777777">
        <w:tc>
          <w:tcPr>
            <w:tcW w:w="0" w:type="auto"/>
          </w:tcPr>
          <w:p w14:paraId="479C927B" w14:textId="77777777" w:rsidR="000169BA" w:rsidRDefault="006D7651">
            <w:pPr>
              <w:pStyle w:val="Compact"/>
              <w:jc w:val="center"/>
            </w:pPr>
            <w:r>
              <w:lastRenderedPageBreak/>
              <w:t>Sim01-17</w:t>
            </w:r>
          </w:p>
        </w:tc>
        <w:tc>
          <w:tcPr>
            <w:tcW w:w="0" w:type="auto"/>
          </w:tcPr>
          <w:p w14:paraId="5CAC481B" w14:textId="77777777" w:rsidR="000169BA" w:rsidRDefault="006D7651">
            <w:pPr>
              <w:pStyle w:val="Compact"/>
              <w:jc w:val="center"/>
            </w:pPr>
            <w:r>
              <w:t>17</w:t>
            </w:r>
          </w:p>
        </w:tc>
        <w:tc>
          <w:tcPr>
            <w:tcW w:w="0" w:type="auto"/>
          </w:tcPr>
          <w:p w14:paraId="58572254" w14:textId="77777777" w:rsidR="000169BA" w:rsidRDefault="006D7651">
            <w:pPr>
              <w:pStyle w:val="Compact"/>
            </w:pPr>
            <w:r>
              <w:t>0.15782</w:t>
            </w:r>
          </w:p>
        </w:tc>
        <w:tc>
          <w:tcPr>
            <w:tcW w:w="0" w:type="auto"/>
          </w:tcPr>
          <w:p w14:paraId="21CCC749" w14:textId="77777777" w:rsidR="000169BA" w:rsidRDefault="006D7651">
            <w:pPr>
              <w:pStyle w:val="Compact"/>
            </w:pPr>
            <w:r>
              <w:t>50.28147</w:t>
            </w:r>
          </w:p>
        </w:tc>
        <w:tc>
          <w:tcPr>
            <w:tcW w:w="0" w:type="auto"/>
          </w:tcPr>
          <w:p w14:paraId="4805FC08" w14:textId="77777777" w:rsidR="000169BA" w:rsidRDefault="006D7651">
            <w:pPr>
              <w:pStyle w:val="Compact"/>
            </w:pPr>
            <w:r>
              <w:t>2.26267</w:t>
            </w:r>
          </w:p>
        </w:tc>
        <w:tc>
          <w:tcPr>
            <w:tcW w:w="0" w:type="auto"/>
          </w:tcPr>
          <w:p w14:paraId="28A2A7CF" w14:textId="77777777" w:rsidR="000169BA" w:rsidRDefault="006D7651">
            <w:pPr>
              <w:pStyle w:val="Compact"/>
            </w:pPr>
            <w:r>
              <w:t>1</w:t>
            </w:r>
          </w:p>
        </w:tc>
        <w:tc>
          <w:tcPr>
            <w:tcW w:w="0" w:type="auto"/>
          </w:tcPr>
          <w:p w14:paraId="030C6F11" w14:textId="77777777" w:rsidR="000169BA" w:rsidRDefault="006D7651">
            <w:pPr>
              <w:pStyle w:val="Compact"/>
            </w:pPr>
            <w:r>
              <w:t>22.961</w:t>
            </w:r>
          </w:p>
        </w:tc>
        <w:tc>
          <w:tcPr>
            <w:tcW w:w="0" w:type="auto"/>
          </w:tcPr>
          <w:p w14:paraId="0F0DA1DE" w14:textId="77777777" w:rsidR="000169BA" w:rsidRDefault="006D7651">
            <w:pPr>
              <w:pStyle w:val="Compact"/>
            </w:pPr>
            <w:r>
              <w:t>1.125</w:t>
            </w:r>
          </w:p>
        </w:tc>
      </w:tr>
      <w:tr w:rsidR="000169BA" w14:paraId="093CF273" w14:textId="77777777">
        <w:tc>
          <w:tcPr>
            <w:tcW w:w="0" w:type="auto"/>
          </w:tcPr>
          <w:p w14:paraId="4C310BCD" w14:textId="77777777" w:rsidR="000169BA" w:rsidRDefault="006D7651">
            <w:pPr>
              <w:pStyle w:val="Compact"/>
              <w:jc w:val="center"/>
            </w:pPr>
            <w:r>
              <w:t>Sim01-18</w:t>
            </w:r>
          </w:p>
        </w:tc>
        <w:tc>
          <w:tcPr>
            <w:tcW w:w="0" w:type="auto"/>
          </w:tcPr>
          <w:p w14:paraId="109EA253" w14:textId="77777777" w:rsidR="000169BA" w:rsidRDefault="006D7651">
            <w:pPr>
              <w:pStyle w:val="Compact"/>
              <w:jc w:val="center"/>
            </w:pPr>
            <w:r>
              <w:t>18</w:t>
            </w:r>
          </w:p>
        </w:tc>
        <w:tc>
          <w:tcPr>
            <w:tcW w:w="0" w:type="auto"/>
          </w:tcPr>
          <w:p w14:paraId="30C5FE61" w14:textId="77777777" w:rsidR="000169BA" w:rsidRDefault="006D7651">
            <w:pPr>
              <w:pStyle w:val="Compact"/>
            </w:pPr>
            <w:r>
              <w:t>0.16294</w:t>
            </w:r>
          </w:p>
        </w:tc>
        <w:tc>
          <w:tcPr>
            <w:tcW w:w="0" w:type="auto"/>
          </w:tcPr>
          <w:p w14:paraId="36BC99DE" w14:textId="77777777" w:rsidR="000169BA" w:rsidRDefault="006D7651">
            <w:pPr>
              <w:pStyle w:val="Compact"/>
            </w:pPr>
            <w:r>
              <w:t>44.24641</w:t>
            </w:r>
          </w:p>
        </w:tc>
        <w:tc>
          <w:tcPr>
            <w:tcW w:w="0" w:type="auto"/>
          </w:tcPr>
          <w:p w14:paraId="7C67B030" w14:textId="77777777" w:rsidR="000169BA" w:rsidRDefault="006D7651">
            <w:pPr>
              <w:pStyle w:val="Compact"/>
            </w:pPr>
            <w:r>
              <w:t>1.99109</w:t>
            </w:r>
          </w:p>
        </w:tc>
        <w:tc>
          <w:tcPr>
            <w:tcW w:w="0" w:type="auto"/>
          </w:tcPr>
          <w:p w14:paraId="30DF19C6" w14:textId="77777777" w:rsidR="000169BA" w:rsidRDefault="006D7651">
            <w:pPr>
              <w:pStyle w:val="Compact"/>
            </w:pPr>
            <w:r>
              <w:t>1</w:t>
            </w:r>
          </w:p>
        </w:tc>
        <w:tc>
          <w:tcPr>
            <w:tcW w:w="0" w:type="auto"/>
          </w:tcPr>
          <w:p w14:paraId="79EC8FFA" w14:textId="77777777" w:rsidR="000169BA" w:rsidRDefault="006D7651">
            <w:pPr>
              <w:pStyle w:val="Compact"/>
            </w:pPr>
            <w:r>
              <w:t>22.9139</w:t>
            </w:r>
          </w:p>
        </w:tc>
        <w:tc>
          <w:tcPr>
            <w:tcW w:w="0" w:type="auto"/>
          </w:tcPr>
          <w:p w14:paraId="035C5BDD" w14:textId="77777777" w:rsidR="000169BA" w:rsidRDefault="006D7651">
            <w:pPr>
              <w:pStyle w:val="Compact"/>
            </w:pPr>
            <w:r>
              <w:t>1.125</w:t>
            </w:r>
          </w:p>
        </w:tc>
      </w:tr>
      <w:tr w:rsidR="000169BA" w14:paraId="0F1479C4" w14:textId="77777777">
        <w:tc>
          <w:tcPr>
            <w:tcW w:w="0" w:type="auto"/>
          </w:tcPr>
          <w:p w14:paraId="022DCBFF" w14:textId="77777777" w:rsidR="000169BA" w:rsidRDefault="006D7651">
            <w:pPr>
              <w:pStyle w:val="Compact"/>
              <w:jc w:val="center"/>
            </w:pPr>
            <w:r>
              <w:t>Sim01-19</w:t>
            </w:r>
          </w:p>
        </w:tc>
        <w:tc>
          <w:tcPr>
            <w:tcW w:w="0" w:type="auto"/>
          </w:tcPr>
          <w:p w14:paraId="31F79B2D" w14:textId="77777777" w:rsidR="000169BA" w:rsidRDefault="006D7651">
            <w:pPr>
              <w:pStyle w:val="Compact"/>
              <w:jc w:val="center"/>
            </w:pPr>
            <w:r>
              <w:t>19</w:t>
            </w:r>
          </w:p>
        </w:tc>
        <w:tc>
          <w:tcPr>
            <w:tcW w:w="0" w:type="auto"/>
          </w:tcPr>
          <w:p w14:paraId="0308E745" w14:textId="77777777" w:rsidR="000169BA" w:rsidRDefault="006D7651">
            <w:pPr>
              <w:pStyle w:val="Compact"/>
            </w:pPr>
            <w:r>
              <w:t>0.16791</w:t>
            </w:r>
          </w:p>
        </w:tc>
        <w:tc>
          <w:tcPr>
            <w:tcW w:w="0" w:type="auto"/>
          </w:tcPr>
          <w:p w14:paraId="079CE4FD" w14:textId="77777777" w:rsidR="000169BA" w:rsidRDefault="006D7651">
            <w:pPr>
              <w:pStyle w:val="Compact"/>
            </w:pPr>
            <w:r>
              <w:t>39.85997</w:t>
            </w:r>
          </w:p>
        </w:tc>
        <w:tc>
          <w:tcPr>
            <w:tcW w:w="0" w:type="auto"/>
          </w:tcPr>
          <w:p w14:paraId="290963C1" w14:textId="77777777" w:rsidR="000169BA" w:rsidRDefault="006D7651">
            <w:pPr>
              <w:pStyle w:val="Compact"/>
            </w:pPr>
            <w:r>
              <w:t>1.7937</w:t>
            </w:r>
          </w:p>
        </w:tc>
        <w:tc>
          <w:tcPr>
            <w:tcW w:w="0" w:type="auto"/>
          </w:tcPr>
          <w:p w14:paraId="6844A32A" w14:textId="77777777" w:rsidR="000169BA" w:rsidRDefault="006D7651">
            <w:pPr>
              <w:pStyle w:val="Compact"/>
            </w:pPr>
            <w:r>
              <w:t>1</w:t>
            </w:r>
          </w:p>
        </w:tc>
        <w:tc>
          <w:tcPr>
            <w:tcW w:w="0" w:type="auto"/>
          </w:tcPr>
          <w:p w14:paraId="2C347ED4" w14:textId="77777777" w:rsidR="000169BA" w:rsidRDefault="006D7651">
            <w:pPr>
              <w:pStyle w:val="Compact"/>
            </w:pPr>
            <w:r>
              <w:t>28.3774</w:t>
            </w:r>
          </w:p>
        </w:tc>
        <w:tc>
          <w:tcPr>
            <w:tcW w:w="0" w:type="auto"/>
          </w:tcPr>
          <w:p w14:paraId="74F250D9" w14:textId="77777777" w:rsidR="000169BA" w:rsidRDefault="006D7651">
            <w:pPr>
              <w:pStyle w:val="Compact"/>
            </w:pPr>
            <w:r>
              <w:t>1.125</w:t>
            </w:r>
          </w:p>
        </w:tc>
      </w:tr>
      <w:tr w:rsidR="000169BA" w14:paraId="5707DDB9" w14:textId="77777777">
        <w:tc>
          <w:tcPr>
            <w:tcW w:w="0" w:type="auto"/>
          </w:tcPr>
          <w:p w14:paraId="1F8FFB18" w14:textId="77777777" w:rsidR="000169BA" w:rsidRDefault="006D7651">
            <w:pPr>
              <w:pStyle w:val="Compact"/>
              <w:jc w:val="center"/>
            </w:pPr>
            <w:r>
              <w:t>Sim01-20</w:t>
            </w:r>
          </w:p>
        </w:tc>
        <w:tc>
          <w:tcPr>
            <w:tcW w:w="0" w:type="auto"/>
          </w:tcPr>
          <w:p w14:paraId="71A0859B" w14:textId="77777777" w:rsidR="000169BA" w:rsidRDefault="006D7651">
            <w:pPr>
              <w:pStyle w:val="Compact"/>
              <w:jc w:val="center"/>
            </w:pPr>
            <w:r>
              <w:t>20</w:t>
            </w:r>
          </w:p>
        </w:tc>
        <w:tc>
          <w:tcPr>
            <w:tcW w:w="0" w:type="auto"/>
          </w:tcPr>
          <w:p w14:paraId="36328CDC" w14:textId="77777777" w:rsidR="000169BA" w:rsidRDefault="006D7651">
            <w:pPr>
              <w:pStyle w:val="Compact"/>
            </w:pPr>
            <w:r>
              <w:t>0.17269</w:t>
            </w:r>
          </w:p>
        </w:tc>
        <w:tc>
          <w:tcPr>
            <w:tcW w:w="0" w:type="auto"/>
          </w:tcPr>
          <w:p w14:paraId="4C52B002" w14:textId="77777777" w:rsidR="000169BA" w:rsidRDefault="006D7651">
            <w:pPr>
              <w:pStyle w:val="Compact"/>
            </w:pPr>
            <w:r>
              <w:t>38.40823</w:t>
            </w:r>
          </w:p>
        </w:tc>
        <w:tc>
          <w:tcPr>
            <w:tcW w:w="0" w:type="auto"/>
          </w:tcPr>
          <w:p w14:paraId="1B371FA2" w14:textId="77777777" w:rsidR="000169BA" w:rsidRDefault="006D7651">
            <w:pPr>
              <w:pStyle w:val="Compact"/>
            </w:pPr>
            <w:r>
              <w:t>1.72837</w:t>
            </w:r>
          </w:p>
        </w:tc>
        <w:tc>
          <w:tcPr>
            <w:tcW w:w="0" w:type="auto"/>
          </w:tcPr>
          <w:p w14:paraId="2CC55AB3" w14:textId="77777777" w:rsidR="000169BA" w:rsidRDefault="006D7651">
            <w:pPr>
              <w:pStyle w:val="Compact"/>
            </w:pPr>
            <w:r>
              <w:t>1</w:t>
            </w:r>
          </w:p>
        </w:tc>
        <w:tc>
          <w:tcPr>
            <w:tcW w:w="0" w:type="auto"/>
          </w:tcPr>
          <w:p w14:paraId="2A355E7E" w14:textId="77777777" w:rsidR="000169BA" w:rsidRDefault="006D7651">
            <w:pPr>
              <w:pStyle w:val="Compact"/>
            </w:pPr>
            <w:r>
              <w:t>23.5379</w:t>
            </w:r>
          </w:p>
        </w:tc>
        <w:tc>
          <w:tcPr>
            <w:tcW w:w="0" w:type="auto"/>
          </w:tcPr>
          <w:p w14:paraId="5C76DCF7" w14:textId="77777777" w:rsidR="000169BA" w:rsidRDefault="006D7651">
            <w:pPr>
              <w:pStyle w:val="Compact"/>
            </w:pPr>
            <w:r>
              <w:t>1.125</w:t>
            </w:r>
          </w:p>
        </w:tc>
      </w:tr>
      <w:tr w:rsidR="000169BA" w14:paraId="56A29D20" w14:textId="77777777">
        <w:tc>
          <w:tcPr>
            <w:tcW w:w="0" w:type="auto"/>
          </w:tcPr>
          <w:p w14:paraId="63D1F4EC" w14:textId="77777777" w:rsidR="000169BA" w:rsidRDefault="006D7651">
            <w:pPr>
              <w:pStyle w:val="Compact"/>
              <w:jc w:val="center"/>
            </w:pPr>
            <w:r>
              <w:t>Sim01-21</w:t>
            </w:r>
          </w:p>
        </w:tc>
        <w:tc>
          <w:tcPr>
            <w:tcW w:w="0" w:type="auto"/>
          </w:tcPr>
          <w:p w14:paraId="08ADDF19" w14:textId="77777777" w:rsidR="000169BA" w:rsidRDefault="006D7651">
            <w:pPr>
              <w:pStyle w:val="Compact"/>
              <w:jc w:val="center"/>
            </w:pPr>
            <w:r>
              <w:t>21</w:t>
            </w:r>
          </w:p>
        </w:tc>
        <w:tc>
          <w:tcPr>
            <w:tcW w:w="0" w:type="auto"/>
          </w:tcPr>
          <w:p w14:paraId="11548200" w14:textId="77777777" w:rsidR="000169BA" w:rsidRDefault="006D7651">
            <w:pPr>
              <w:pStyle w:val="Compact"/>
            </w:pPr>
            <w:r>
              <w:t>0.17722</w:t>
            </w:r>
          </w:p>
        </w:tc>
        <w:tc>
          <w:tcPr>
            <w:tcW w:w="0" w:type="auto"/>
          </w:tcPr>
          <w:p w14:paraId="720BEB26" w14:textId="77777777" w:rsidR="000169BA" w:rsidRDefault="006D7651">
            <w:pPr>
              <w:pStyle w:val="Compact"/>
            </w:pPr>
            <w:r>
              <w:t>32.75922</w:t>
            </w:r>
          </w:p>
        </w:tc>
        <w:tc>
          <w:tcPr>
            <w:tcW w:w="0" w:type="auto"/>
          </w:tcPr>
          <w:p w14:paraId="4E491700" w14:textId="77777777" w:rsidR="000169BA" w:rsidRDefault="006D7651">
            <w:pPr>
              <w:pStyle w:val="Compact"/>
            </w:pPr>
            <w:r>
              <w:t>1.47416</w:t>
            </w:r>
          </w:p>
        </w:tc>
        <w:tc>
          <w:tcPr>
            <w:tcW w:w="0" w:type="auto"/>
          </w:tcPr>
          <w:p w14:paraId="65044120" w14:textId="77777777" w:rsidR="000169BA" w:rsidRDefault="006D7651">
            <w:pPr>
              <w:pStyle w:val="Compact"/>
            </w:pPr>
            <w:r>
              <w:t>1</w:t>
            </w:r>
          </w:p>
        </w:tc>
        <w:tc>
          <w:tcPr>
            <w:tcW w:w="0" w:type="auto"/>
          </w:tcPr>
          <w:p w14:paraId="6F435891" w14:textId="77777777" w:rsidR="000169BA" w:rsidRDefault="006D7651">
            <w:pPr>
              <w:pStyle w:val="Compact"/>
            </w:pPr>
            <w:r>
              <w:t>25.4363</w:t>
            </w:r>
          </w:p>
        </w:tc>
        <w:tc>
          <w:tcPr>
            <w:tcW w:w="0" w:type="auto"/>
          </w:tcPr>
          <w:p w14:paraId="05A99AC1" w14:textId="77777777" w:rsidR="000169BA" w:rsidRDefault="006D7651">
            <w:pPr>
              <w:pStyle w:val="Compact"/>
            </w:pPr>
            <w:r>
              <w:t>1.125</w:t>
            </w:r>
          </w:p>
        </w:tc>
      </w:tr>
      <w:tr w:rsidR="000169BA" w14:paraId="25E7149F" w14:textId="77777777">
        <w:tc>
          <w:tcPr>
            <w:tcW w:w="0" w:type="auto"/>
          </w:tcPr>
          <w:p w14:paraId="3772CB9D" w14:textId="77777777" w:rsidR="000169BA" w:rsidRDefault="006D7651">
            <w:pPr>
              <w:pStyle w:val="Compact"/>
              <w:jc w:val="center"/>
            </w:pPr>
            <w:r>
              <w:t>Sim01-22</w:t>
            </w:r>
          </w:p>
        </w:tc>
        <w:tc>
          <w:tcPr>
            <w:tcW w:w="0" w:type="auto"/>
          </w:tcPr>
          <w:p w14:paraId="49FA0A98" w14:textId="77777777" w:rsidR="000169BA" w:rsidRDefault="006D7651">
            <w:pPr>
              <w:pStyle w:val="Compact"/>
              <w:jc w:val="center"/>
            </w:pPr>
            <w:r>
              <w:t>22</w:t>
            </w:r>
          </w:p>
        </w:tc>
        <w:tc>
          <w:tcPr>
            <w:tcW w:w="0" w:type="auto"/>
          </w:tcPr>
          <w:p w14:paraId="18754AC7" w14:textId="77777777" w:rsidR="000169BA" w:rsidRDefault="006D7651">
            <w:pPr>
              <w:pStyle w:val="Compact"/>
            </w:pPr>
            <w:r>
              <w:t>0.18145</w:t>
            </w:r>
          </w:p>
        </w:tc>
        <w:tc>
          <w:tcPr>
            <w:tcW w:w="0" w:type="auto"/>
          </w:tcPr>
          <w:p w14:paraId="66C27ACC" w14:textId="77777777" w:rsidR="000169BA" w:rsidRDefault="006D7651">
            <w:pPr>
              <w:pStyle w:val="Compact"/>
            </w:pPr>
            <w:r>
              <w:t>28.02545</w:t>
            </w:r>
          </w:p>
        </w:tc>
        <w:tc>
          <w:tcPr>
            <w:tcW w:w="0" w:type="auto"/>
          </w:tcPr>
          <w:p w14:paraId="4DEDE164" w14:textId="77777777" w:rsidR="000169BA" w:rsidRDefault="006D7651">
            <w:pPr>
              <w:pStyle w:val="Compact"/>
            </w:pPr>
            <w:r>
              <w:t>1.26115</w:t>
            </w:r>
          </w:p>
        </w:tc>
        <w:tc>
          <w:tcPr>
            <w:tcW w:w="0" w:type="auto"/>
          </w:tcPr>
          <w:p w14:paraId="39EC87C7" w14:textId="77777777" w:rsidR="000169BA" w:rsidRDefault="006D7651">
            <w:pPr>
              <w:pStyle w:val="Compact"/>
            </w:pPr>
            <w:r>
              <w:t>1</w:t>
            </w:r>
          </w:p>
        </w:tc>
        <w:tc>
          <w:tcPr>
            <w:tcW w:w="0" w:type="auto"/>
          </w:tcPr>
          <w:p w14:paraId="4221BDF3" w14:textId="77777777" w:rsidR="000169BA" w:rsidRDefault="006D7651">
            <w:pPr>
              <w:pStyle w:val="Compact"/>
            </w:pPr>
            <w:r>
              <w:t>24.8995</w:t>
            </w:r>
          </w:p>
        </w:tc>
        <w:tc>
          <w:tcPr>
            <w:tcW w:w="0" w:type="auto"/>
          </w:tcPr>
          <w:p w14:paraId="2380F942" w14:textId="77777777" w:rsidR="000169BA" w:rsidRDefault="006D7651">
            <w:pPr>
              <w:pStyle w:val="Compact"/>
            </w:pPr>
            <w:r>
              <w:t>1.125</w:t>
            </w:r>
          </w:p>
        </w:tc>
      </w:tr>
      <w:tr w:rsidR="000169BA" w14:paraId="16575593" w14:textId="77777777">
        <w:tc>
          <w:tcPr>
            <w:tcW w:w="0" w:type="auto"/>
          </w:tcPr>
          <w:p w14:paraId="2D0EE1B8" w14:textId="77777777" w:rsidR="000169BA" w:rsidRDefault="006D7651">
            <w:pPr>
              <w:pStyle w:val="Compact"/>
              <w:jc w:val="center"/>
            </w:pPr>
            <w:r>
              <w:t>Sim01-23</w:t>
            </w:r>
          </w:p>
        </w:tc>
        <w:tc>
          <w:tcPr>
            <w:tcW w:w="0" w:type="auto"/>
          </w:tcPr>
          <w:p w14:paraId="2EF60E09" w14:textId="77777777" w:rsidR="000169BA" w:rsidRDefault="006D7651">
            <w:pPr>
              <w:pStyle w:val="Compact"/>
              <w:jc w:val="center"/>
            </w:pPr>
            <w:r>
              <w:t>23</w:t>
            </w:r>
          </w:p>
        </w:tc>
        <w:tc>
          <w:tcPr>
            <w:tcW w:w="0" w:type="auto"/>
          </w:tcPr>
          <w:p w14:paraId="30853FF8" w14:textId="77777777" w:rsidR="000169BA" w:rsidRDefault="006D7651">
            <w:pPr>
              <w:pStyle w:val="Compact"/>
            </w:pPr>
            <w:r>
              <w:t>0.18534</w:t>
            </w:r>
          </w:p>
        </w:tc>
        <w:tc>
          <w:tcPr>
            <w:tcW w:w="0" w:type="auto"/>
          </w:tcPr>
          <w:p w14:paraId="02F3D8A0" w14:textId="77777777" w:rsidR="000169BA" w:rsidRDefault="006D7651">
            <w:pPr>
              <w:pStyle w:val="Compact"/>
            </w:pPr>
            <w:r>
              <w:t>27.8749</w:t>
            </w:r>
          </w:p>
        </w:tc>
        <w:tc>
          <w:tcPr>
            <w:tcW w:w="0" w:type="auto"/>
          </w:tcPr>
          <w:p w14:paraId="5FCA2932" w14:textId="77777777" w:rsidR="000169BA" w:rsidRDefault="006D7651">
            <w:pPr>
              <w:pStyle w:val="Compact"/>
            </w:pPr>
            <w:r>
              <w:t>1.25437</w:t>
            </w:r>
          </w:p>
        </w:tc>
        <w:tc>
          <w:tcPr>
            <w:tcW w:w="0" w:type="auto"/>
          </w:tcPr>
          <w:p w14:paraId="699B5069" w14:textId="77777777" w:rsidR="000169BA" w:rsidRDefault="006D7651">
            <w:pPr>
              <w:pStyle w:val="Compact"/>
            </w:pPr>
            <w:r>
              <w:t>1</w:t>
            </w:r>
          </w:p>
        </w:tc>
        <w:tc>
          <w:tcPr>
            <w:tcW w:w="0" w:type="auto"/>
          </w:tcPr>
          <w:p w14:paraId="0668B68C" w14:textId="77777777" w:rsidR="000169BA" w:rsidRDefault="006D7651">
            <w:pPr>
              <w:pStyle w:val="Compact"/>
            </w:pPr>
            <w:r>
              <w:t>22.6783</w:t>
            </w:r>
          </w:p>
        </w:tc>
        <w:tc>
          <w:tcPr>
            <w:tcW w:w="0" w:type="auto"/>
          </w:tcPr>
          <w:p w14:paraId="7A2FC9A2" w14:textId="77777777" w:rsidR="000169BA" w:rsidRDefault="006D7651">
            <w:pPr>
              <w:pStyle w:val="Compact"/>
            </w:pPr>
            <w:r>
              <w:t>1.125</w:t>
            </w:r>
          </w:p>
        </w:tc>
      </w:tr>
      <w:tr w:rsidR="000169BA" w14:paraId="53C5037C" w14:textId="77777777">
        <w:tc>
          <w:tcPr>
            <w:tcW w:w="0" w:type="auto"/>
          </w:tcPr>
          <w:p w14:paraId="2F7A967C" w14:textId="77777777" w:rsidR="000169BA" w:rsidRDefault="006D7651">
            <w:pPr>
              <w:pStyle w:val="Compact"/>
              <w:jc w:val="center"/>
            </w:pPr>
            <w:r>
              <w:t>Sim01-24</w:t>
            </w:r>
          </w:p>
        </w:tc>
        <w:tc>
          <w:tcPr>
            <w:tcW w:w="0" w:type="auto"/>
          </w:tcPr>
          <w:p w14:paraId="0CEBE1BA" w14:textId="77777777" w:rsidR="000169BA" w:rsidRDefault="006D7651">
            <w:pPr>
              <w:pStyle w:val="Compact"/>
              <w:jc w:val="center"/>
            </w:pPr>
            <w:r>
              <w:t>24</w:t>
            </w:r>
          </w:p>
        </w:tc>
        <w:tc>
          <w:tcPr>
            <w:tcW w:w="0" w:type="auto"/>
          </w:tcPr>
          <w:p w14:paraId="503F4568" w14:textId="77777777" w:rsidR="000169BA" w:rsidRDefault="006D7651">
            <w:pPr>
              <w:pStyle w:val="Compact"/>
            </w:pPr>
            <w:r>
              <w:t>0.18884</w:t>
            </w:r>
          </w:p>
        </w:tc>
        <w:tc>
          <w:tcPr>
            <w:tcW w:w="0" w:type="auto"/>
          </w:tcPr>
          <w:p w14:paraId="26568066" w14:textId="77777777" w:rsidR="000169BA" w:rsidRDefault="006D7651">
            <w:pPr>
              <w:pStyle w:val="Compact"/>
            </w:pPr>
            <w:r>
              <w:t>30.74797</w:t>
            </w:r>
          </w:p>
        </w:tc>
        <w:tc>
          <w:tcPr>
            <w:tcW w:w="0" w:type="auto"/>
          </w:tcPr>
          <w:p w14:paraId="5F8885D2" w14:textId="77777777" w:rsidR="000169BA" w:rsidRDefault="006D7651">
            <w:pPr>
              <w:pStyle w:val="Compact"/>
            </w:pPr>
            <w:r>
              <w:t>1.38366</w:t>
            </w:r>
          </w:p>
        </w:tc>
        <w:tc>
          <w:tcPr>
            <w:tcW w:w="0" w:type="auto"/>
          </w:tcPr>
          <w:p w14:paraId="1382AF0B" w14:textId="77777777" w:rsidR="000169BA" w:rsidRDefault="006D7651">
            <w:pPr>
              <w:pStyle w:val="Compact"/>
            </w:pPr>
            <w:r>
              <w:t>1</w:t>
            </w:r>
          </w:p>
        </w:tc>
        <w:tc>
          <w:tcPr>
            <w:tcW w:w="0" w:type="auto"/>
          </w:tcPr>
          <w:p w14:paraId="1782061A" w14:textId="77777777" w:rsidR="000169BA" w:rsidRDefault="006D7651">
            <w:pPr>
              <w:pStyle w:val="Compact"/>
            </w:pPr>
            <w:r>
              <w:t>24.8575</w:t>
            </w:r>
          </w:p>
        </w:tc>
        <w:tc>
          <w:tcPr>
            <w:tcW w:w="0" w:type="auto"/>
          </w:tcPr>
          <w:p w14:paraId="7230C366" w14:textId="77777777" w:rsidR="000169BA" w:rsidRDefault="006D7651">
            <w:pPr>
              <w:pStyle w:val="Compact"/>
            </w:pPr>
            <w:r>
              <w:t>1.125</w:t>
            </w:r>
          </w:p>
        </w:tc>
      </w:tr>
      <w:tr w:rsidR="000169BA" w14:paraId="35867425" w14:textId="77777777">
        <w:tc>
          <w:tcPr>
            <w:tcW w:w="0" w:type="auto"/>
          </w:tcPr>
          <w:p w14:paraId="48238762" w14:textId="77777777" w:rsidR="000169BA" w:rsidRDefault="006D7651">
            <w:pPr>
              <w:pStyle w:val="Compact"/>
              <w:jc w:val="center"/>
            </w:pPr>
            <w:r>
              <w:t>Sim01-25</w:t>
            </w:r>
          </w:p>
        </w:tc>
        <w:tc>
          <w:tcPr>
            <w:tcW w:w="0" w:type="auto"/>
          </w:tcPr>
          <w:p w14:paraId="160DA48E" w14:textId="77777777" w:rsidR="000169BA" w:rsidRDefault="006D7651">
            <w:pPr>
              <w:pStyle w:val="Compact"/>
              <w:jc w:val="center"/>
            </w:pPr>
            <w:r>
              <w:t>25</w:t>
            </w:r>
          </w:p>
        </w:tc>
        <w:tc>
          <w:tcPr>
            <w:tcW w:w="0" w:type="auto"/>
          </w:tcPr>
          <w:p w14:paraId="246E88EB" w14:textId="77777777" w:rsidR="000169BA" w:rsidRDefault="006D7651">
            <w:pPr>
              <w:pStyle w:val="Compact"/>
            </w:pPr>
            <w:r>
              <w:t>0.19191</w:t>
            </w:r>
          </w:p>
        </w:tc>
        <w:tc>
          <w:tcPr>
            <w:tcW w:w="0" w:type="auto"/>
          </w:tcPr>
          <w:p w14:paraId="3F877517" w14:textId="77777777" w:rsidR="000169BA" w:rsidRDefault="006D7651">
            <w:pPr>
              <w:pStyle w:val="Compact"/>
            </w:pPr>
            <w:r>
              <w:t>28.36187</w:t>
            </w:r>
          </w:p>
        </w:tc>
        <w:tc>
          <w:tcPr>
            <w:tcW w:w="0" w:type="auto"/>
          </w:tcPr>
          <w:p w14:paraId="4AA3C567" w14:textId="77777777" w:rsidR="000169BA" w:rsidRDefault="006D7651">
            <w:pPr>
              <w:pStyle w:val="Compact"/>
            </w:pPr>
            <w:r>
              <w:t>1.27628</w:t>
            </w:r>
          </w:p>
        </w:tc>
        <w:tc>
          <w:tcPr>
            <w:tcW w:w="0" w:type="auto"/>
          </w:tcPr>
          <w:p w14:paraId="07D8D64A" w14:textId="77777777" w:rsidR="000169BA" w:rsidRDefault="006D7651">
            <w:pPr>
              <w:pStyle w:val="Compact"/>
            </w:pPr>
            <w:r>
              <w:t>1</w:t>
            </w:r>
          </w:p>
        </w:tc>
        <w:tc>
          <w:tcPr>
            <w:tcW w:w="0" w:type="auto"/>
          </w:tcPr>
          <w:p w14:paraId="24A18E81" w14:textId="77777777" w:rsidR="000169BA" w:rsidRDefault="006D7651">
            <w:pPr>
              <w:pStyle w:val="Compact"/>
            </w:pPr>
            <w:r>
              <w:t>24.8724</w:t>
            </w:r>
          </w:p>
        </w:tc>
        <w:tc>
          <w:tcPr>
            <w:tcW w:w="0" w:type="auto"/>
          </w:tcPr>
          <w:p w14:paraId="64E4B87D" w14:textId="77777777" w:rsidR="000169BA" w:rsidRDefault="006D7651">
            <w:pPr>
              <w:pStyle w:val="Compact"/>
            </w:pPr>
            <w:r>
              <w:t>1.125</w:t>
            </w:r>
          </w:p>
        </w:tc>
      </w:tr>
      <w:tr w:rsidR="000169BA" w14:paraId="0165A7DA" w14:textId="77777777">
        <w:tc>
          <w:tcPr>
            <w:tcW w:w="0" w:type="auto"/>
          </w:tcPr>
          <w:p w14:paraId="02227607" w14:textId="77777777" w:rsidR="000169BA" w:rsidRDefault="006D7651">
            <w:pPr>
              <w:pStyle w:val="Compact"/>
              <w:jc w:val="center"/>
            </w:pPr>
            <w:r>
              <w:t>Sim01-26</w:t>
            </w:r>
          </w:p>
        </w:tc>
        <w:tc>
          <w:tcPr>
            <w:tcW w:w="0" w:type="auto"/>
          </w:tcPr>
          <w:p w14:paraId="7F16A210" w14:textId="77777777" w:rsidR="000169BA" w:rsidRDefault="006D7651">
            <w:pPr>
              <w:pStyle w:val="Compact"/>
              <w:jc w:val="center"/>
            </w:pPr>
            <w:r>
              <w:t>26</w:t>
            </w:r>
          </w:p>
        </w:tc>
        <w:tc>
          <w:tcPr>
            <w:tcW w:w="0" w:type="auto"/>
          </w:tcPr>
          <w:p w14:paraId="22543082" w14:textId="77777777" w:rsidR="000169BA" w:rsidRDefault="006D7651">
            <w:pPr>
              <w:pStyle w:val="Compact"/>
            </w:pPr>
            <w:r>
              <w:t>0.19453</w:t>
            </w:r>
          </w:p>
        </w:tc>
        <w:tc>
          <w:tcPr>
            <w:tcW w:w="0" w:type="auto"/>
          </w:tcPr>
          <w:p w14:paraId="12D5BCFA" w14:textId="77777777" w:rsidR="000169BA" w:rsidRDefault="006D7651">
            <w:pPr>
              <w:pStyle w:val="Compact"/>
            </w:pPr>
            <w:r>
              <w:t>27.24535</w:t>
            </w:r>
          </w:p>
        </w:tc>
        <w:tc>
          <w:tcPr>
            <w:tcW w:w="0" w:type="auto"/>
          </w:tcPr>
          <w:p w14:paraId="2CBF7CD1" w14:textId="77777777" w:rsidR="000169BA" w:rsidRDefault="006D7651">
            <w:pPr>
              <w:pStyle w:val="Compact"/>
            </w:pPr>
            <w:r>
              <w:t>1.22604</w:t>
            </w:r>
          </w:p>
        </w:tc>
        <w:tc>
          <w:tcPr>
            <w:tcW w:w="0" w:type="auto"/>
          </w:tcPr>
          <w:p w14:paraId="49242808" w14:textId="77777777" w:rsidR="000169BA" w:rsidRDefault="006D7651">
            <w:pPr>
              <w:pStyle w:val="Compact"/>
            </w:pPr>
            <w:r>
              <w:t>1</w:t>
            </w:r>
          </w:p>
        </w:tc>
        <w:tc>
          <w:tcPr>
            <w:tcW w:w="0" w:type="auto"/>
          </w:tcPr>
          <w:p w14:paraId="0B208709" w14:textId="77777777" w:rsidR="000169BA" w:rsidRDefault="006D7651">
            <w:pPr>
              <w:pStyle w:val="Compact"/>
            </w:pPr>
            <w:r>
              <w:t>24.3778</w:t>
            </w:r>
          </w:p>
        </w:tc>
        <w:tc>
          <w:tcPr>
            <w:tcW w:w="0" w:type="auto"/>
          </w:tcPr>
          <w:p w14:paraId="79E92CB9" w14:textId="77777777" w:rsidR="000169BA" w:rsidRDefault="006D7651">
            <w:pPr>
              <w:pStyle w:val="Compact"/>
            </w:pPr>
            <w:r>
              <w:t>1.125</w:t>
            </w:r>
          </w:p>
        </w:tc>
      </w:tr>
      <w:tr w:rsidR="000169BA" w14:paraId="0B9E1691" w14:textId="77777777">
        <w:tc>
          <w:tcPr>
            <w:tcW w:w="0" w:type="auto"/>
          </w:tcPr>
          <w:p w14:paraId="33E50660" w14:textId="77777777" w:rsidR="000169BA" w:rsidRDefault="006D7651">
            <w:pPr>
              <w:pStyle w:val="Compact"/>
              <w:jc w:val="center"/>
            </w:pPr>
            <w:r>
              <w:t>Sim01-27</w:t>
            </w:r>
          </w:p>
        </w:tc>
        <w:tc>
          <w:tcPr>
            <w:tcW w:w="0" w:type="auto"/>
          </w:tcPr>
          <w:p w14:paraId="743262D8" w14:textId="77777777" w:rsidR="000169BA" w:rsidRDefault="006D7651">
            <w:pPr>
              <w:pStyle w:val="Compact"/>
              <w:jc w:val="center"/>
            </w:pPr>
            <w:r>
              <w:t>27</w:t>
            </w:r>
          </w:p>
        </w:tc>
        <w:tc>
          <w:tcPr>
            <w:tcW w:w="0" w:type="auto"/>
          </w:tcPr>
          <w:p w14:paraId="4C06F93C" w14:textId="77777777" w:rsidR="000169BA" w:rsidRDefault="006D7651">
            <w:pPr>
              <w:pStyle w:val="Compact"/>
            </w:pPr>
            <w:r>
              <w:t>0.19666</w:t>
            </w:r>
          </w:p>
        </w:tc>
        <w:tc>
          <w:tcPr>
            <w:tcW w:w="0" w:type="auto"/>
          </w:tcPr>
          <w:p w14:paraId="42943F4D" w14:textId="77777777" w:rsidR="000169BA" w:rsidRDefault="006D7651">
            <w:pPr>
              <w:pStyle w:val="Compact"/>
            </w:pPr>
            <w:r>
              <w:t>23.59236</w:t>
            </w:r>
          </w:p>
        </w:tc>
        <w:tc>
          <w:tcPr>
            <w:tcW w:w="0" w:type="auto"/>
          </w:tcPr>
          <w:p w14:paraId="4C4D31E8" w14:textId="77777777" w:rsidR="000169BA" w:rsidRDefault="006D7651">
            <w:pPr>
              <w:pStyle w:val="Compact"/>
            </w:pPr>
            <w:r>
              <w:t>1.06166</w:t>
            </w:r>
          </w:p>
        </w:tc>
        <w:tc>
          <w:tcPr>
            <w:tcW w:w="0" w:type="auto"/>
          </w:tcPr>
          <w:p w14:paraId="48806F51" w14:textId="77777777" w:rsidR="000169BA" w:rsidRDefault="006D7651">
            <w:pPr>
              <w:pStyle w:val="Compact"/>
            </w:pPr>
            <w:r>
              <w:t>1</w:t>
            </w:r>
          </w:p>
        </w:tc>
        <w:tc>
          <w:tcPr>
            <w:tcW w:w="0" w:type="auto"/>
          </w:tcPr>
          <w:p w14:paraId="023B4EB2" w14:textId="77777777" w:rsidR="000169BA" w:rsidRDefault="006D7651">
            <w:pPr>
              <w:pStyle w:val="Compact"/>
            </w:pPr>
            <w:r>
              <w:t>24.7209</w:t>
            </w:r>
          </w:p>
        </w:tc>
        <w:tc>
          <w:tcPr>
            <w:tcW w:w="0" w:type="auto"/>
          </w:tcPr>
          <w:p w14:paraId="3846B517" w14:textId="77777777" w:rsidR="000169BA" w:rsidRDefault="006D7651">
            <w:pPr>
              <w:pStyle w:val="Compact"/>
            </w:pPr>
            <w:r>
              <w:t>1.125</w:t>
            </w:r>
          </w:p>
        </w:tc>
      </w:tr>
      <w:tr w:rsidR="000169BA" w14:paraId="0480E187" w14:textId="77777777">
        <w:tc>
          <w:tcPr>
            <w:tcW w:w="0" w:type="auto"/>
          </w:tcPr>
          <w:p w14:paraId="4AD46FAC" w14:textId="77777777" w:rsidR="000169BA" w:rsidRDefault="006D7651">
            <w:pPr>
              <w:pStyle w:val="Compact"/>
              <w:jc w:val="center"/>
            </w:pPr>
            <w:r>
              <w:t>Sim01-28</w:t>
            </w:r>
          </w:p>
        </w:tc>
        <w:tc>
          <w:tcPr>
            <w:tcW w:w="0" w:type="auto"/>
          </w:tcPr>
          <w:p w14:paraId="52CCFFC3" w14:textId="77777777" w:rsidR="000169BA" w:rsidRDefault="006D7651">
            <w:pPr>
              <w:pStyle w:val="Compact"/>
              <w:jc w:val="center"/>
            </w:pPr>
            <w:r>
              <w:t>28</w:t>
            </w:r>
          </w:p>
        </w:tc>
        <w:tc>
          <w:tcPr>
            <w:tcW w:w="0" w:type="auto"/>
          </w:tcPr>
          <w:p w14:paraId="1D7CB35C" w14:textId="77777777" w:rsidR="000169BA" w:rsidRDefault="006D7651">
            <w:pPr>
              <w:pStyle w:val="Compact"/>
            </w:pPr>
            <w:r>
              <w:t>0.19827</w:t>
            </w:r>
          </w:p>
        </w:tc>
        <w:tc>
          <w:tcPr>
            <w:tcW w:w="0" w:type="auto"/>
          </w:tcPr>
          <w:p w14:paraId="53F989E4" w14:textId="77777777" w:rsidR="000169BA" w:rsidRDefault="006D7651">
            <w:pPr>
              <w:pStyle w:val="Compact"/>
            </w:pPr>
            <w:r>
              <w:t>25.74855</w:t>
            </w:r>
          </w:p>
        </w:tc>
        <w:tc>
          <w:tcPr>
            <w:tcW w:w="0" w:type="auto"/>
          </w:tcPr>
          <w:p w14:paraId="272BD5E2" w14:textId="77777777" w:rsidR="000169BA" w:rsidRDefault="006D7651">
            <w:pPr>
              <w:pStyle w:val="Compact"/>
            </w:pPr>
            <w:r>
              <w:t>1.15868</w:t>
            </w:r>
          </w:p>
        </w:tc>
        <w:tc>
          <w:tcPr>
            <w:tcW w:w="0" w:type="auto"/>
          </w:tcPr>
          <w:p w14:paraId="57B901B6" w14:textId="77777777" w:rsidR="000169BA" w:rsidRDefault="006D7651">
            <w:pPr>
              <w:pStyle w:val="Compact"/>
            </w:pPr>
            <w:r>
              <w:t>1</w:t>
            </w:r>
          </w:p>
        </w:tc>
        <w:tc>
          <w:tcPr>
            <w:tcW w:w="0" w:type="auto"/>
          </w:tcPr>
          <w:p w14:paraId="6F838F50" w14:textId="77777777" w:rsidR="000169BA" w:rsidRDefault="006D7651">
            <w:pPr>
              <w:pStyle w:val="Compact"/>
            </w:pPr>
            <w:r>
              <w:t>24.6615</w:t>
            </w:r>
          </w:p>
        </w:tc>
        <w:tc>
          <w:tcPr>
            <w:tcW w:w="0" w:type="auto"/>
          </w:tcPr>
          <w:p w14:paraId="251DD4FE" w14:textId="77777777" w:rsidR="000169BA" w:rsidRDefault="006D7651">
            <w:pPr>
              <w:pStyle w:val="Compact"/>
            </w:pPr>
            <w:r>
              <w:t>1.125</w:t>
            </w:r>
          </w:p>
        </w:tc>
      </w:tr>
      <w:tr w:rsidR="000169BA" w14:paraId="2C34A10B" w14:textId="77777777">
        <w:tc>
          <w:tcPr>
            <w:tcW w:w="0" w:type="auto"/>
          </w:tcPr>
          <w:p w14:paraId="5F58B5EF" w14:textId="77777777" w:rsidR="000169BA" w:rsidRDefault="006D7651">
            <w:pPr>
              <w:pStyle w:val="Compact"/>
              <w:jc w:val="center"/>
            </w:pPr>
            <w:r>
              <w:t>Sim01-29</w:t>
            </w:r>
          </w:p>
        </w:tc>
        <w:tc>
          <w:tcPr>
            <w:tcW w:w="0" w:type="auto"/>
          </w:tcPr>
          <w:p w14:paraId="69486D02" w14:textId="77777777" w:rsidR="000169BA" w:rsidRDefault="006D7651">
            <w:pPr>
              <w:pStyle w:val="Compact"/>
              <w:jc w:val="center"/>
            </w:pPr>
            <w:r>
              <w:t>29</w:t>
            </w:r>
          </w:p>
        </w:tc>
        <w:tc>
          <w:tcPr>
            <w:tcW w:w="0" w:type="auto"/>
          </w:tcPr>
          <w:p w14:paraId="1A8AE81B" w14:textId="77777777" w:rsidR="000169BA" w:rsidRDefault="006D7651">
            <w:pPr>
              <w:pStyle w:val="Compact"/>
            </w:pPr>
            <w:r>
              <w:t>0.19936</w:t>
            </w:r>
          </w:p>
        </w:tc>
        <w:tc>
          <w:tcPr>
            <w:tcW w:w="0" w:type="auto"/>
          </w:tcPr>
          <w:p w14:paraId="5DF70961" w14:textId="77777777" w:rsidR="000169BA" w:rsidRDefault="006D7651">
            <w:pPr>
              <w:pStyle w:val="Compact"/>
            </w:pPr>
            <w:r>
              <w:t>25.05368</w:t>
            </w:r>
          </w:p>
        </w:tc>
        <w:tc>
          <w:tcPr>
            <w:tcW w:w="0" w:type="auto"/>
          </w:tcPr>
          <w:p w14:paraId="692FC991" w14:textId="77777777" w:rsidR="000169BA" w:rsidRDefault="006D7651">
            <w:pPr>
              <w:pStyle w:val="Compact"/>
            </w:pPr>
            <w:r>
              <w:t>1.12742</w:t>
            </w:r>
          </w:p>
        </w:tc>
        <w:tc>
          <w:tcPr>
            <w:tcW w:w="0" w:type="auto"/>
          </w:tcPr>
          <w:p w14:paraId="6954BF20" w14:textId="77777777" w:rsidR="000169BA" w:rsidRDefault="006D7651">
            <w:pPr>
              <w:pStyle w:val="Compact"/>
            </w:pPr>
            <w:r>
              <w:t>1</w:t>
            </w:r>
          </w:p>
        </w:tc>
        <w:tc>
          <w:tcPr>
            <w:tcW w:w="0" w:type="auto"/>
          </w:tcPr>
          <w:p w14:paraId="73352DB3" w14:textId="77777777" w:rsidR="000169BA" w:rsidRDefault="006D7651">
            <w:pPr>
              <w:pStyle w:val="Compact"/>
            </w:pPr>
            <w:r>
              <w:t>24.7199</w:t>
            </w:r>
          </w:p>
        </w:tc>
        <w:tc>
          <w:tcPr>
            <w:tcW w:w="0" w:type="auto"/>
          </w:tcPr>
          <w:p w14:paraId="5A272EA0" w14:textId="77777777" w:rsidR="000169BA" w:rsidRDefault="006D7651">
            <w:pPr>
              <w:pStyle w:val="Compact"/>
            </w:pPr>
            <w:r>
              <w:t>1.125</w:t>
            </w:r>
          </w:p>
        </w:tc>
      </w:tr>
      <w:tr w:rsidR="000169BA" w14:paraId="73B00BE2" w14:textId="77777777">
        <w:tc>
          <w:tcPr>
            <w:tcW w:w="0" w:type="auto"/>
          </w:tcPr>
          <w:p w14:paraId="7A12F291" w14:textId="77777777" w:rsidR="000169BA" w:rsidRDefault="006D7651">
            <w:pPr>
              <w:pStyle w:val="Compact"/>
              <w:jc w:val="center"/>
            </w:pPr>
            <w:r>
              <w:t>Sim01-30</w:t>
            </w:r>
          </w:p>
        </w:tc>
        <w:tc>
          <w:tcPr>
            <w:tcW w:w="0" w:type="auto"/>
          </w:tcPr>
          <w:p w14:paraId="43F0A122" w14:textId="77777777" w:rsidR="000169BA" w:rsidRDefault="006D7651">
            <w:pPr>
              <w:pStyle w:val="Compact"/>
              <w:jc w:val="center"/>
            </w:pPr>
            <w:r>
              <w:t>30</w:t>
            </w:r>
          </w:p>
        </w:tc>
        <w:tc>
          <w:tcPr>
            <w:tcW w:w="0" w:type="auto"/>
          </w:tcPr>
          <w:p w14:paraId="016263F5" w14:textId="77777777" w:rsidR="000169BA" w:rsidRDefault="006D7651">
            <w:pPr>
              <w:pStyle w:val="Compact"/>
            </w:pPr>
            <w:r>
              <w:t>0.19991</w:t>
            </w:r>
          </w:p>
        </w:tc>
        <w:tc>
          <w:tcPr>
            <w:tcW w:w="0" w:type="auto"/>
          </w:tcPr>
          <w:p w14:paraId="36A14FDF" w14:textId="77777777" w:rsidR="000169BA" w:rsidRDefault="006D7651">
            <w:pPr>
              <w:pStyle w:val="Compact"/>
            </w:pPr>
            <w:r>
              <w:t>25.0065</w:t>
            </w:r>
          </w:p>
        </w:tc>
        <w:tc>
          <w:tcPr>
            <w:tcW w:w="0" w:type="auto"/>
          </w:tcPr>
          <w:p w14:paraId="6581FBBF" w14:textId="77777777" w:rsidR="000169BA" w:rsidRDefault="006D7651">
            <w:pPr>
              <w:pStyle w:val="Compact"/>
            </w:pPr>
            <w:r>
              <w:t>1.12529</w:t>
            </w:r>
          </w:p>
        </w:tc>
        <w:tc>
          <w:tcPr>
            <w:tcW w:w="0" w:type="auto"/>
          </w:tcPr>
          <w:p w14:paraId="46A3BC9B" w14:textId="77777777" w:rsidR="000169BA" w:rsidRDefault="006D7651">
            <w:pPr>
              <w:pStyle w:val="Compact"/>
            </w:pPr>
            <w:r>
              <w:t>1</w:t>
            </w:r>
          </w:p>
        </w:tc>
        <w:tc>
          <w:tcPr>
            <w:tcW w:w="0" w:type="auto"/>
          </w:tcPr>
          <w:p w14:paraId="12876792" w14:textId="77777777" w:rsidR="000169BA" w:rsidRDefault="006D7651">
            <w:pPr>
              <w:pStyle w:val="Compact"/>
            </w:pPr>
            <w:r>
              <w:t>24.4937</w:t>
            </w:r>
          </w:p>
        </w:tc>
        <w:tc>
          <w:tcPr>
            <w:tcW w:w="0" w:type="auto"/>
          </w:tcPr>
          <w:p w14:paraId="4CE93800" w14:textId="77777777" w:rsidR="000169BA" w:rsidRDefault="006D7651">
            <w:pPr>
              <w:pStyle w:val="Compact"/>
              <w:rPr>
                <w:ins w:id="573" w:author="Maarten Blaauw" w:date="2020-11-08T17:27:00Z"/>
              </w:rPr>
            </w:pPr>
            <w:r>
              <w:t>1.125</w:t>
            </w:r>
          </w:p>
          <w:p w14:paraId="04D3A761" w14:textId="77777777" w:rsidR="007D3F65" w:rsidRDefault="007D3F65">
            <w:pPr>
              <w:pStyle w:val="Compact"/>
              <w:rPr>
                <w:ins w:id="574" w:author="Maarten Blaauw" w:date="2020-11-08T17:27:00Z"/>
              </w:rPr>
            </w:pPr>
          </w:p>
          <w:p w14:paraId="26CCADDE" w14:textId="77777777" w:rsidR="007D3F65" w:rsidRDefault="007D3F65">
            <w:pPr>
              <w:pStyle w:val="Compact"/>
              <w:rPr>
                <w:ins w:id="575" w:author="Maarten Blaauw" w:date="2020-11-08T17:27:00Z"/>
              </w:rPr>
            </w:pPr>
          </w:p>
          <w:p w14:paraId="6F9CF6AC" w14:textId="46C8F786" w:rsidR="007D3F65" w:rsidRDefault="007D3F65">
            <w:pPr>
              <w:pStyle w:val="Compact"/>
            </w:pPr>
          </w:p>
        </w:tc>
      </w:tr>
      <w:tr w:rsidR="000169BA" w14:paraId="0DC4675C" w14:textId="77777777">
        <w:tc>
          <w:tcPr>
            <w:tcW w:w="0" w:type="auto"/>
          </w:tcPr>
          <w:p w14:paraId="43C4D06B" w14:textId="77777777" w:rsidR="000169BA" w:rsidRDefault="006D7651">
            <w:pPr>
              <w:pStyle w:val="Compact"/>
              <w:jc w:val="center"/>
            </w:pPr>
            <w:r>
              <w:t>Label</w:t>
            </w:r>
          </w:p>
        </w:tc>
        <w:tc>
          <w:tcPr>
            <w:tcW w:w="0" w:type="auto"/>
          </w:tcPr>
          <w:p w14:paraId="707C6153" w14:textId="77777777" w:rsidR="000169BA" w:rsidRDefault="006D7651">
            <w:pPr>
              <w:pStyle w:val="Compact"/>
              <w:jc w:val="center"/>
            </w:pPr>
            <w:r>
              <w:t>Depth</w:t>
            </w:r>
          </w:p>
        </w:tc>
        <w:tc>
          <w:tcPr>
            <w:tcW w:w="0" w:type="auto"/>
          </w:tcPr>
          <w:p w14:paraId="6EAE9FCA" w14:textId="77777777" w:rsidR="000169BA" w:rsidRDefault="006D7651">
            <w:pPr>
              <w:pStyle w:val="Compact"/>
            </w:pPr>
            <w:r>
              <w:t>Density</w:t>
            </w:r>
          </w:p>
        </w:tc>
        <w:tc>
          <w:tcPr>
            <w:tcW w:w="0" w:type="auto"/>
          </w:tcPr>
          <w:p w14:paraId="3C35054A" w14:textId="77777777" w:rsidR="000169BA" w:rsidRDefault="006D7651">
            <w:pPr>
              <w:pStyle w:val="Compact"/>
            </w:pPr>
            <w:r>
              <w:t>210Pb</w:t>
            </w:r>
          </w:p>
        </w:tc>
        <w:tc>
          <w:tcPr>
            <w:tcW w:w="0" w:type="auto"/>
          </w:tcPr>
          <w:p w14:paraId="5918B9EE" w14:textId="77777777" w:rsidR="000169BA" w:rsidRDefault="006D7651">
            <w:pPr>
              <w:pStyle w:val="Compact"/>
            </w:pPr>
            <w:r>
              <w:t>sd(210Pb)</w:t>
            </w:r>
          </w:p>
        </w:tc>
        <w:tc>
          <w:tcPr>
            <w:tcW w:w="0" w:type="auto"/>
          </w:tcPr>
          <w:p w14:paraId="24A1B555" w14:textId="77777777" w:rsidR="000169BA" w:rsidRDefault="006D7651">
            <w:pPr>
              <w:pStyle w:val="Compact"/>
            </w:pPr>
            <w:r>
              <w:t>Thickness</w:t>
            </w:r>
          </w:p>
        </w:tc>
        <w:tc>
          <w:tcPr>
            <w:tcW w:w="0" w:type="auto"/>
          </w:tcPr>
          <w:p w14:paraId="6AB6377F" w14:textId="77777777" w:rsidR="000169BA" w:rsidRDefault="006D7651">
            <w:pPr>
              <w:pStyle w:val="Compact"/>
            </w:pPr>
            <w:r>
              <w:t>226Ra</w:t>
            </w:r>
          </w:p>
        </w:tc>
        <w:tc>
          <w:tcPr>
            <w:tcW w:w="0" w:type="auto"/>
          </w:tcPr>
          <w:p w14:paraId="6B7BF720" w14:textId="77777777" w:rsidR="000169BA" w:rsidRDefault="006D7651">
            <w:pPr>
              <w:pStyle w:val="Compact"/>
            </w:pPr>
            <w:r>
              <w:t>sd(226Ra)</w:t>
            </w:r>
          </w:p>
        </w:tc>
      </w:tr>
      <w:tr w:rsidR="000169BA" w14:paraId="78FF7850" w14:textId="77777777">
        <w:tc>
          <w:tcPr>
            <w:tcW w:w="0" w:type="auto"/>
          </w:tcPr>
          <w:p w14:paraId="42BDFB14" w14:textId="77777777" w:rsidR="000169BA" w:rsidRDefault="000169BA"/>
        </w:tc>
        <w:tc>
          <w:tcPr>
            <w:tcW w:w="0" w:type="auto"/>
          </w:tcPr>
          <w:p w14:paraId="0D56131F" w14:textId="77777777" w:rsidR="000169BA" w:rsidRDefault="006D7651">
            <w:pPr>
              <w:pStyle w:val="Compact"/>
              <w:jc w:val="center"/>
            </w:pPr>
            <w:r>
              <w:t>(cm)</w:t>
            </w:r>
          </w:p>
        </w:tc>
        <w:tc>
          <w:tcPr>
            <w:tcW w:w="0" w:type="auto"/>
          </w:tcPr>
          <w:p w14:paraId="3A285278" w14:textId="77777777" w:rsidR="000169BA" w:rsidRDefault="006D7651">
            <w:pPr>
              <w:pStyle w:val="Compact"/>
            </w:pPr>
            <w:r>
              <w:t>(</w:t>
            </w:r>
            <m:oMath>
              <m:r>
                <w:rPr>
                  <w:rFonts w:ascii="Cambria Math" w:hAnsi="Cambria Math"/>
                </w:rPr>
                <m:t>g/c</m:t>
              </m:r>
              <m:sSup>
                <m:sSupPr>
                  <m:ctrlPr>
                    <w:rPr>
                      <w:rFonts w:ascii="Cambria Math" w:hAnsi="Cambria Math"/>
                    </w:rPr>
                  </m:ctrlPr>
                </m:sSupPr>
                <m:e>
                  <m:r>
                    <w:rPr>
                      <w:rFonts w:ascii="Cambria Math" w:hAnsi="Cambria Math"/>
                    </w:rPr>
                    <m:t>m</m:t>
                  </m:r>
                </m:e>
                <m:sup>
                  <m:r>
                    <w:rPr>
                      <w:rFonts w:ascii="Cambria Math" w:hAnsi="Cambria Math"/>
                    </w:rPr>
                    <m:t>3</m:t>
                  </m:r>
                </m:sup>
              </m:sSup>
            </m:oMath>
            <w:r>
              <w:t>)</w:t>
            </w:r>
          </w:p>
        </w:tc>
        <w:tc>
          <w:tcPr>
            <w:tcW w:w="0" w:type="auto"/>
          </w:tcPr>
          <w:p w14:paraId="37F0A700" w14:textId="77777777" w:rsidR="000169BA" w:rsidRDefault="006D7651">
            <w:pPr>
              <w:pStyle w:val="Compact"/>
            </w:pPr>
            <w:r>
              <w:t>(Bq/kg)</w:t>
            </w:r>
          </w:p>
        </w:tc>
        <w:tc>
          <w:tcPr>
            <w:tcW w:w="0" w:type="auto"/>
          </w:tcPr>
          <w:p w14:paraId="264389F0" w14:textId="77777777" w:rsidR="000169BA" w:rsidRDefault="000169BA"/>
        </w:tc>
        <w:tc>
          <w:tcPr>
            <w:tcW w:w="0" w:type="auto"/>
          </w:tcPr>
          <w:p w14:paraId="080F74FD" w14:textId="77777777" w:rsidR="000169BA" w:rsidRDefault="006D7651">
            <w:pPr>
              <w:pStyle w:val="Compact"/>
            </w:pPr>
            <w:r>
              <w:t>(cm)</w:t>
            </w:r>
          </w:p>
        </w:tc>
        <w:tc>
          <w:tcPr>
            <w:tcW w:w="0" w:type="auto"/>
          </w:tcPr>
          <w:p w14:paraId="5407B53F" w14:textId="77777777" w:rsidR="000169BA" w:rsidRDefault="006D7651">
            <w:pPr>
              <w:pStyle w:val="Compact"/>
            </w:pPr>
            <w:r>
              <w:t>(Bq/kg)</w:t>
            </w:r>
          </w:p>
        </w:tc>
        <w:tc>
          <w:tcPr>
            <w:tcW w:w="0" w:type="auto"/>
          </w:tcPr>
          <w:p w14:paraId="46C11996" w14:textId="77777777" w:rsidR="000169BA" w:rsidRDefault="000169BA"/>
        </w:tc>
      </w:tr>
      <w:tr w:rsidR="000169BA" w14:paraId="71B21442" w14:textId="77777777">
        <w:tc>
          <w:tcPr>
            <w:tcW w:w="0" w:type="auto"/>
          </w:tcPr>
          <w:p w14:paraId="7BB799AF" w14:textId="77777777" w:rsidR="000169BA" w:rsidRDefault="006D7651">
            <w:pPr>
              <w:pStyle w:val="Compact"/>
              <w:jc w:val="center"/>
            </w:pPr>
            <w:r>
              <w:t>Sim02-01</w:t>
            </w:r>
          </w:p>
        </w:tc>
        <w:tc>
          <w:tcPr>
            <w:tcW w:w="0" w:type="auto"/>
          </w:tcPr>
          <w:p w14:paraId="4D8FBBE5" w14:textId="77777777" w:rsidR="000169BA" w:rsidRDefault="006D7651">
            <w:pPr>
              <w:pStyle w:val="Compact"/>
              <w:jc w:val="center"/>
            </w:pPr>
            <w:r>
              <w:t>1</w:t>
            </w:r>
          </w:p>
        </w:tc>
        <w:tc>
          <w:tcPr>
            <w:tcW w:w="0" w:type="auto"/>
          </w:tcPr>
          <w:p w14:paraId="1E281AA2" w14:textId="77777777" w:rsidR="000169BA" w:rsidRDefault="006D7651">
            <w:pPr>
              <w:pStyle w:val="Compact"/>
            </w:pPr>
            <w:r>
              <w:t>0.1001</w:t>
            </w:r>
          </w:p>
        </w:tc>
        <w:tc>
          <w:tcPr>
            <w:tcW w:w="0" w:type="auto"/>
          </w:tcPr>
          <w:p w14:paraId="0392758C" w14:textId="77777777" w:rsidR="000169BA" w:rsidRDefault="006D7651">
            <w:pPr>
              <w:pStyle w:val="Compact"/>
            </w:pPr>
            <w:r>
              <w:t>909.3928</w:t>
            </w:r>
          </w:p>
        </w:tc>
        <w:tc>
          <w:tcPr>
            <w:tcW w:w="0" w:type="auto"/>
          </w:tcPr>
          <w:p w14:paraId="24B43448" w14:textId="77777777" w:rsidR="000169BA" w:rsidRDefault="006D7651">
            <w:pPr>
              <w:pStyle w:val="Compact"/>
            </w:pPr>
            <w:r>
              <w:t>40.9227</w:t>
            </w:r>
          </w:p>
        </w:tc>
        <w:tc>
          <w:tcPr>
            <w:tcW w:w="0" w:type="auto"/>
          </w:tcPr>
          <w:p w14:paraId="30467F61" w14:textId="77777777" w:rsidR="000169BA" w:rsidRDefault="006D7651">
            <w:pPr>
              <w:pStyle w:val="Compact"/>
            </w:pPr>
            <w:r>
              <w:t>1</w:t>
            </w:r>
          </w:p>
        </w:tc>
        <w:tc>
          <w:tcPr>
            <w:tcW w:w="0" w:type="auto"/>
          </w:tcPr>
          <w:p w14:paraId="1B91822F" w14:textId="77777777" w:rsidR="000169BA" w:rsidRDefault="006D7651">
            <w:pPr>
              <w:pStyle w:val="Compact"/>
            </w:pPr>
            <w:r>
              <w:t>8.9761</w:t>
            </w:r>
          </w:p>
        </w:tc>
        <w:tc>
          <w:tcPr>
            <w:tcW w:w="0" w:type="auto"/>
          </w:tcPr>
          <w:p w14:paraId="383C05AA" w14:textId="77777777" w:rsidR="000169BA" w:rsidRDefault="006D7651">
            <w:pPr>
              <w:pStyle w:val="Compact"/>
            </w:pPr>
            <w:r>
              <w:t>0.45</w:t>
            </w:r>
          </w:p>
        </w:tc>
      </w:tr>
      <w:tr w:rsidR="000169BA" w14:paraId="77DE3206" w14:textId="77777777">
        <w:tc>
          <w:tcPr>
            <w:tcW w:w="0" w:type="auto"/>
          </w:tcPr>
          <w:p w14:paraId="57C02F72" w14:textId="77777777" w:rsidR="000169BA" w:rsidRDefault="006D7651">
            <w:pPr>
              <w:pStyle w:val="Compact"/>
              <w:jc w:val="center"/>
            </w:pPr>
            <w:r>
              <w:t>Sim02-02</w:t>
            </w:r>
          </w:p>
        </w:tc>
        <w:tc>
          <w:tcPr>
            <w:tcW w:w="0" w:type="auto"/>
          </w:tcPr>
          <w:p w14:paraId="02E911D8" w14:textId="77777777" w:rsidR="000169BA" w:rsidRDefault="006D7651">
            <w:pPr>
              <w:pStyle w:val="Compact"/>
              <w:jc w:val="center"/>
            </w:pPr>
            <w:r>
              <w:t>2</w:t>
            </w:r>
          </w:p>
        </w:tc>
        <w:tc>
          <w:tcPr>
            <w:tcW w:w="0" w:type="auto"/>
          </w:tcPr>
          <w:p w14:paraId="425E2E63" w14:textId="77777777" w:rsidR="000169BA" w:rsidRDefault="006D7651">
            <w:pPr>
              <w:pStyle w:val="Compact"/>
            </w:pPr>
            <w:r>
              <w:t>0.1006</w:t>
            </w:r>
          </w:p>
        </w:tc>
        <w:tc>
          <w:tcPr>
            <w:tcW w:w="0" w:type="auto"/>
          </w:tcPr>
          <w:p w14:paraId="3226582C" w14:textId="77777777" w:rsidR="000169BA" w:rsidRDefault="006D7651">
            <w:pPr>
              <w:pStyle w:val="Compact"/>
            </w:pPr>
            <w:r>
              <w:t>683.9989</w:t>
            </w:r>
          </w:p>
        </w:tc>
        <w:tc>
          <w:tcPr>
            <w:tcW w:w="0" w:type="auto"/>
          </w:tcPr>
          <w:p w14:paraId="0411500D" w14:textId="77777777" w:rsidR="000169BA" w:rsidRDefault="006D7651">
            <w:pPr>
              <w:pStyle w:val="Compact"/>
            </w:pPr>
            <w:r>
              <w:t>30.7799</w:t>
            </w:r>
          </w:p>
        </w:tc>
        <w:tc>
          <w:tcPr>
            <w:tcW w:w="0" w:type="auto"/>
          </w:tcPr>
          <w:p w14:paraId="2738C1D0" w14:textId="77777777" w:rsidR="000169BA" w:rsidRDefault="006D7651">
            <w:pPr>
              <w:pStyle w:val="Compact"/>
            </w:pPr>
            <w:r>
              <w:t>1</w:t>
            </w:r>
          </w:p>
        </w:tc>
        <w:tc>
          <w:tcPr>
            <w:tcW w:w="0" w:type="auto"/>
          </w:tcPr>
          <w:p w14:paraId="47702027" w14:textId="77777777" w:rsidR="000169BA" w:rsidRDefault="006D7651">
            <w:pPr>
              <w:pStyle w:val="Compact"/>
            </w:pPr>
            <w:r>
              <w:t>10.0607</w:t>
            </w:r>
          </w:p>
        </w:tc>
        <w:tc>
          <w:tcPr>
            <w:tcW w:w="0" w:type="auto"/>
          </w:tcPr>
          <w:p w14:paraId="338E5EF8" w14:textId="77777777" w:rsidR="000169BA" w:rsidRDefault="006D7651">
            <w:pPr>
              <w:pStyle w:val="Compact"/>
            </w:pPr>
            <w:r>
              <w:t>0.45</w:t>
            </w:r>
          </w:p>
        </w:tc>
      </w:tr>
      <w:tr w:rsidR="000169BA" w14:paraId="5DA9D961" w14:textId="77777777">
        <w:tc>
          <w:tcPr>
            <w:tcW w:w="0" w:type="auto"/>
          </w:tcPr>
          <w:p w14:paraId="2231F988" w14:textId="77777777" w:rsidR="000169BA" w:rsidRDefault="006D7651">
            <w:pPr>
              <w:pStyle w:val="Compact"/>
              <w:jc w:val="center"/>
            </w:pPr>
            <w:r>
              <w:t>Sim02-03</w:t>
            </w:r>
          </w:p>
        </w:tc>
        <w:tc>
          <w:tcPr>
            <w:tcW w:w="0" w:type="auto"/>
          </w:tcPr>
          <w:p w14:paraId="723E98DD" w14:textId="77777777" w:rsidR="000169BA" w:rsidRDefault="006D7651">
            <w:pPr>
              <w:pStyle w:val="Compact"/>
              <w:jc w:val="center"/>
            </w:pPr>
            <w:r>
              <w:t>3</w:t>
            </w:r>
          </w:p>
        </w:tc>
        <w:tc>
          <w:tcPr>
            <w:tcW w:w="0" w:type="auto"/>
          </w:tcPr>
          <w:p w14:paraId="667B5AE8" w14:textId="77777777" w:rsidR="000169BA" w:rsidRDefault="006D7651">
            <w:pPr>
              <w:pStyle w:val="Compact"/>
            </w:pPr>
            <w:r>
              <w:t>0.1017</w:t>
            </w:r>
          </w:p>
        </w:tc>
        <w:tc>
          <w:tcPr>
            <w:tcW w:w="0" w:type="auto"/>
          </w:tcPr>
          <w:p w14:paraId="255B639B" w14:textId="77777777" w:rsidR="000169BA" w:rsidRDefault="006D7651">
            <w:pPr>
              <w:pStyle w:val="Compact"/>
            </w:pPr>
            <w:r>
              <w:t>453.0503</w:t>
            </w:r>
          </w:p>
        </w:tc>
        <w:tc>
          <w:tcPr>
            <w:tcW w:w="0" w:type="auto"/>
          </w:tcPr>
          <w:p w14:paraId="3E08E54F" w14:textId="77777777" w:rsidR="000169BA" w:rsidRDefault="006D7651">
            <w:pPr>
              <w:pStyle w:val="Compact"/>
            </w:pPr>
            <w:r>
              <w:t>20.3873</w:t>
            </w:r>
          </w:p>
        </w:tc>
        <w:tc>
          <w:tcPr>
            <w:tcW w:w="0" w:type="auto"/>
          </w:tcPr>
          <w:p w14:paraId="7651E3C8" w14:textId="77777777" w:rsidR="000169BA" w:rsidRDefault="006D7651">
            <w:pPr>
              <w:pStyle w:val="Compact"/>
            </w:pPr>
            <w:r>
              <w:t>1</w:t>
            </w:r>
          </w:p>
        </w:tc>
        <w:tc>
          <w:tcPr>
            <w:tcW w:w="0" w:type="auto"/>
          </w:tcPr>
          <w:p w14:paraId="3E9C78ED" w14:textId="77777777" w:rsidR="000169BA" w:rsidRDefault="006D7651">
            <w:pPr>
              <w:pStyle w:val="Compact"/>
            </w:pPr>
            <w:r>
              <w:t>9.8701</w:t>
            </w:r>
          </w:p>
        </w:tc>
        <w:tc>
          <w:tcPr>
            <w:tcW w:w="0" w:type="auto"/>
          </w:tcPr>
          <w:p w14:paraId="13D7ECF3" w14:textId="77777777" w:rsidR="000169BA" w:rsidRDefault="006D7651">
            <w:pPr>
              <w:pStyle w:val="Compact"/>
            </w:pPr>
            <w:r>
              <w:t>0.45</w:t>
            </w:r>
          </w:p>
        </w:tc>
      </w:tr>
      <w:tr w:rsidR="000169BA" w14:paraId="386491BE" w14:textId="77777777">
        <w:tc>
          <w:tcPr>
            <w:tcW w:w="0" w:type="auto"/>
          </w:tcPr>
          <w:p w14:paraId="5805336E" w14:textId="77777777" w:rsidR="000169BA" w:rsidRDefault="006D7651">
            <w:pPr>
              <w:pStyle w:val="Compact"/>
              <w:jc w:val="center"/>
            </w:pPr>
            <w:r>
              <w:lastRenderedPageBreak/>
              <w:t>Sim02-04</w:t>
            </w:r>
          </w:p>
        </w:tc>
        <w:tc>
          <w:tcPr>
            <w:tcW w:w="0" w:type="auto"/>
          </w:tcPr>
          <w:p w14:paraId="5A92F0F4" w14:textId="77777777" w:rsidR="000169BA" w:rsidRDefault="006D7651">
            <w:pPr>
              <w:pStyle w:val="Compact"/>
              <w:jc w:val="center"/>
            </w:pPr>
            <w:r>
              <w:t>4</w:t>
            </w:r>
          </w:p>
        </w:tc>
        <w:tc>
          <w:tcPr>
            <w:tcW w:w="0" w:type="auto"/>
          </w:tcPr>
          <w:p w14:paraId="5232B35B" w14:textId="77777777" w:rsidR="000169BA" w:rsidRDefault="006D7651">
            <w:pPr>
              <w:pStyle w:val="Compact"/>
            </w:pPr>
            <w:r>
              <w:t>0.1033</w:t>
            </w:r>
          </w:p>
        </w:tc>
        <w:tc>
          <w:tcPr>
            <w:tcW w:w="0" w:type="auto"/>
          </w:tcPr>
          <w:p w14:paraId="7E17876A" w14:textId="77777777" w:rsidR="000169BA" w:rsidRDefault="006D7651">
            <w:pPr>
              <w:pStyle w:val="Compact"/>
            </w:pPr>
            <w:r>
              <w:t>310.7897</w:t>
            </w:r>
          </w:p>
        </w:tc>
        <w:tc>
          <w:tcPr>
            <w:tcW w:w="0" w:type="auto"/>
          </w:tcPr>
          <w:p w14:paraId="67B2FA25" w14:textId="77777777" w:rsidR="000169BA" w:rsidRDefault="006D7651">
            <w:pPr>
              <w:pStyle w:val="Compact"/>
            </w:pPr>
            <w:r>
              <w:t>13.9855</w:t>
            </w:r>
          </w:p>
        </w:tc>
        <w:tc>
          <w:tcPr>
            <w:tcW w:w="0" w:type="auto"/>
          </w:tcPr>
          <w:p w14:paraId="58335B65" w14:textId="77777777" w:rsidR="000169BA" w:rsidRDefault="006D7651">
            <w:pPr>
              <w:pStyle w:val="Compact"/>
            </w:pPr>
            <w:r>
              <w:t>1</w:t>
            </w:r>
          </w:p>
        </w:tc>
        <w:tc>
          <w:tcPr>
            <w:tcW w:w="0" w:type="auto"/>
          </w:tcPr>
          <w:p w14:paraId="4546187E" w14:textId="77777777" w:rsidR="000169BA" w:rsidRDefault="006D7651">
            <w:pPr>
              <w:pStyle w:val="Compact"/>
            </w:pPr>
            <w:r>
              <w:t>10.37</w:t>
            </w:r>
          </w:p>
        </w:tc>
        <w:tc>
          <w:tcPr>
            <w:tcW w:w="0" w:type="auto"/>
          </w:tcPr>
          <w:p w14:paraId="2D267BB5" w14:textId="77777777" w:rsidR="000169BA" w:rsidRDefault="006D7651">
            <w:pPr>
              <w:pStyle w:val="Compact"/>
            </w:pPr>
            <w:r>
              <w:t>0.45</w:t>
            </w:r>
          </w:p>
        </w:tc>
      </w:tr>
      <w:tr w:rsidR="000169BA" w14:paraId="4B0849E5" w14:textId="77777777">
        <w:tc>
          <w:tcPr>
            <w:tcW w:w="0" w:type="auto"/>
          </w:tcPr>
          <w:p w14:paraId="0537E857" w14:textId="77777777" w:rsidR="000169BA" w:rsidRDefault="006D7651">
            <w:pPr>
              <w:pStyle w:val="Compact"/>
              <w:jc w:val="center"/>
            </w:pPr>
            <w:r>
              <w:t>Sim02-05</w:t>
            </w:r>
          </w:p>
        </w:tc>
        <w:tc>
          <w:tcPr>
            <w:tcW w:w="0" w:type="auto"/>
          </w:tcPr>
          <w:p w14:paraId="4CD8FB91" w14:textId="77777777" w:rsidR="000169BA" w:rsidRDefault="006D7651">
            <w:pPr>
              <w:pStyle w:val="Compact"/>
              <w:jc w:val="center"/>
            </w:pPr>
            <w:r>
              <w:t>5</w:t>
            </w:r>
          </w:p>
        </w:tc>
        <w:tc>
          <w:tcPr>
            <w:tcW w:w="0" w:type="auto"/>
          </w:tcPr>
          <w:p w14:paraId="3B37B8BA" w14:textId="77777777" w:rsidR="000169BA" w:rsidRDefault="006D7651">
            <w:pPr>
              <w:pStyle w:val="Compact"/>
            </w:pPr>
            <w:r>
              <w:t>0.1055</w:t>
            </w:r>
          </w:p>
        </w:tc>
        <w:tc>
          <w:tcPr>
            <w:tcW w:w="0" w:type="auto"/>
          </w:tcPr>
          <w:p w14:paraId="63B6833F" w14:textId="77777777" w:rsidR="000169BA" w:rsidRDefault="006D7651">
            <w:pPr>
              <w:pStyle w:val="Compact"/>
            </w:pPr>
            <w:r>
              <w:t>218.0058</w:t>
            </w:r>
          </w:p>
        </w:tc>
        <w:tc>
          <w:tcPr>
            <w:tcW w:w="0" w:type="auto"/>
          </w:tcPr>
          <w:p w14:paraId="6BD5F342" w14:textId="77777777" w:rsidR="000169BA" w:rsidRDefault="006D7651">
            <w:pPr>
              <w:pStyle w:val="Compact"/>
            </w:pPr>
            <w:r>
              <w:t>9.8103</w:t>
            </w:r>
          </w:p>
        </w:tc>
        <w:tc>
          <w:tcPr>
            <w:tcW w:w="0" w:type="auto"/>
          </w:tcPr>
          <w:p w14:paraId="09E20FFC" w14:textId="77777777" w:rsidR="000169BA" w:rsidRDefault="006D7651">
            <w:pPr>
              <w:pStyle w:val="Compact"/>
            </w:pPr>
            <w:r>
              <w:t>1</w:t>
            </w:r>
          </w:p>
        </w:tc>
        <w:tc>
          <w:tcPr>
            <w:tcW w:w="0" w:type="auto"/>
          </w:tcPr>
          <w:p w14:paraId="408BE454" w14:textId="77777777" w:rsidR="000169BA" w:rsidRDefault="006D7651">
            <w:pPr>
              <w:pStyle w:val="Compact"/>
            </w:pPr>
            <w:r>
              <w:t>10.0418</w:t>
            </w:r>
          </w:p>
        </w:tc>
        <w:tc>
          <w:tcPr>
            <w:tcW w:w="0" w:type="auto"/>
          </w:tcPr>
          <w:p w14:paraId="51C343AE" w14:textId="77777777" w:rsidR="000169BA" w:rsidRDefault="006D7651">
            <w:pPr>
              <w:pStyle w:val="Compact"/>
            </w:pPr>
            <w:r>
              <w:t>0.45</w:t>
            </w:r>
          </w:p>
        </w:tc>
      </w:tr>
      <w:tr w:rsidR="000169BA" w14:paraId="2002B9CA" w14:textId="77777777">
        <w:tc>
          <w:tcPr>
            <w:tcW w:w="0" w:type="auto"/>
          </w:tcPr>
          <w:p w14:paraId="1807AE4F" w14:textId="77777777" w:rsidR="000169BA" w:rsidRDefault="006D7651">
            <w:pPr>
              <w:pStyle w:val="Compact"/>
              <w:jc w:val="center"/>
            </w:pPr>
            <w:r>
              <w:t>Sim02-06</w:t>
            </w:r>
          </w:p>
        </w:tc>
        <w:tc>
          <w:tcPr>
            <w:tcW w:w="0" w:type="auto"/>
          </w:tcPr>
          <w:p w14:paraId="79B6D78D" w14:textId="77777777" w:rsidR="000169BA" w:rsidRDefault="006D7651">
            <w:pPr>
              <w:pStyle w:val="Compact"/>
              <w:jc w:val="center"/>
            </w:pPr>
            <w:r>
              <w:t>6</w:t>
            </w:r>
          </w:p>
        </w:tc>
        <w:tc>
          <w:tcPr>
            <w:tcW w:w="0" w:type="auto"/>
          </w:tcPr>
          <w:p w14:paraId="767827AB" w14:textId="77777777" w:rsidR="000169BA" w:rsidRDefault="006D7651">
            <w:pPr>
              <w:pStyle w:val="Compact"/>
            </w:pPr>
            <w:r>
              <w:t>0.1081</w:t>
            </w:r>
          </w:p>
        </w:tc>
        <w:tc>
          <w:tcPr>
            <w:tcW w:w="0" w:type="auto"/>
          </w:tcPr>
          <w:p w14:paraId="7A96B73D" w14:textId="77777777" w:rsidR="000169BA" w:rsidRDefault="006D7651">
            <w:pPr>
              <w:pStyle w:val="Compact"/>
            </w:pPr>
            <w:r>
              <w:t>158.6974</w:t>
            </w:r>
          </w:p>
        </w:tc>
        <w:tc>
          <w:tcPr>
            <w:tcW w:w="0" w:type="auto"/>
          </w:tcPr>
          <w:p w14:paraId="0300A390" w14:textId="77777777" w:rsidR="000169BA" w:rsidRDefault="006D7651">
            <w:pPr>
              <w:pStyle w:val="Compact"/>
            </w:pPr>
            <w:r>
              <w:t>7.1414</w:t>
            </w:r>
          </w:p>
        </w:tc>
        <w:tc>
          <w:tcPr>
            <w:tcW w:w="0" w:type="auto"/>
          </w:tcPr>
          <w:p w14:paraId="4A8F7D4A" w14:textId="77777777" w:rsidR="000169BA" w:rsidRDefault="006D7651">
            <w:pPr>
              <w:pStyle w:val="Compact"/>
            </w:pPr>
            <w:r>
              <w:t>1</w:t>
            </w:r>
          </w:p>
        </w:tc>
        <w:tc>
          <w:tcPr>
            <w:tcW w:w="0" w:type="auto"/>
          </w:tcPr>
          <w:p w14:paraId="7DC65FA4" w14:textId="77777777" w:rsidR="000169BA" w:rsidRDefault="006D7651">
            <w:pPr>
              <w:pStyle w:val="Compact"/>
            </w:pPr>
            <w:r>
              <w:t>10.104</w:t>
            </w:r>
          </w:p>
        </w:tc>
        <w:tc>
          <w:tcPr>
            <w:tcW w:w="0" w:type="auto"/>
          </w:tcPr>
          <w:p w14:paraId="3E500CAA" w14:textId="77777777" w:rsidR="000169BA" w:rsidRDefault="006D7651">
            <w:pPr>
              <w:pStyle w:val="Compact"/>
            </w:pPr>
            <w:r>
              <w:t>0.45</w:t>
            </w:r>
          </w:p>
        </w:tc>
      </w:tr>
      <w:tr w:rsidR="000169BA" w14:paraId="4A612B85" w14:textId="77777777">
        <w:tc>
          <w:tcPr>
            <w:tcW w:w="0" w:type="auto"/>
          </w:tcPr>
          <w:p w14:paraId="239E40AB" w14:textId="77777777" w:rsidR="000169BA" w:rsidRDefault="006D7651">
            <w:pPr>
              <w:pStyle w:val="Compact"/>
              <w:jc w:val="center"/>
            </w:pPr>
            <w:r>
              <w:t>Sim02-07</w:t>
            </w:r>
          </w:p>
        </w:tc>
        <w:tc>
          <w:tcPr>
            <w:tcW w:w="0" w:type="auto"/>
          </w:tcPr>
          <w:p w14:paraId="0923A223" w14:textId="77777777" w:rsidR="000169BA" w:rsidRDefault="006D7651">
            <w:pPr>
              <w:pStyle w:val="Compact"/>
              <w:jc w:val="center"/>
            </w:pPr>
            <w:r>
              <w:t>7</w:t>
            </w:r>
          </w:p>
        </w:tc>
        <w:tc>
          <w:tcPr>
            <w:tcW w:w="0" w:type="auto"/>
          </w:tcPr>
          <w:p w14:paraId="370FCD2A" w14:textId="77777777" w:rsidR="000169BA" w:rsidRDefault="006D7651">
            <w:pPr>
              <w:pStyle w:val="Compact"/>
            </w:pPr>
            <w:r>
              <w:t>0.1112</w:t>
            </w:r>
          </w:p>
        </w:tc>
        <w:tc>
          <w:tcPr>
            <w:tcW w:w="0" w:type="auto"/>
          </w:tcPr>
          <w:p w14:paraId="743EA3CA" w14:textId="77777777" w:rsidR="000169BA" w:rsidRDefault="006D7651">
            <w:pPr>
              <w:pStyle w:val="Compact"/>
            </w:pPr>
            <w:r>
              <w:t>113.9062</w:t>
            </w:r>
          </w:p>
        </w:tc>
        <w:tc>
          <w:tcPr>
            <w:tcW w:w="0" w:type="auto"/>
          </w:tcPr>
          <w:p w14:paraId="221E6CED" w14:textId="77777777" w:rsidR="000169BA" w:rsidRDefault="006D7651">
            <w:pPr>
              <w:pStyle w:val="Compact"/>
            </w:pPr>
            <w:r>
              <w:t>5.1258</w:t>
            </w:r>
          </w:p>
        </w:tc>
        <w:tc>
          <w:tcPr>
            <w:tcW w:w="0" w:type="auto"/>
          </w:tcPr>
          <w:p w14:paraId="04459359" w14:textId="77777777" w:rsidR="000169BA" w:rsidRDefault="006D7651">
            <w:pPr>
              <w:pStyle w:val="Compact"/>
            </w:pPr>
            <w:r>
              <w:t>1</w:t>
            </w:r>
          </w:p>
        </w:tc>
        <w:tc>
          <w:tcPr>
            <w:tcW w:w="0" w:type="auto"/>
          </w:tcPr>
          <w:p w14:paraId="7C32693D" w14:textId="77777777" w:rsidR="000169BA" w:rsidRDefault="006D7651">
            <w:pPr>
              <w:pStyle w:val="Compact"/>
            </w:pPr>
            <w:r>
              <w:t>10.2049</w:t>
            </w:r>
          </w:p>
        </w:tc>
        <w:tc>
          <w:tcPr>
            <w:tcW w:w="0" w:type="auto"/>
          </w:tcPr>
          <w:p w14:paraId="34FC33EF" w14:textId="77777777" w:rsidR="000169BA" w:rsidRDefault="006D7651">
            <w:pPr>
              <w:pStyle w:val="Compact"/>
            </w:pPr>
            <w:r>
              <w:t>0.45</w:t>
            </w:r>
          </w:p>
        </w:tc>
      </w:tr>
      <w:tr w:rsidR="000169BA" w14:paraId="747705C6" w14:textId="77777777">
        <w:tc>
          <w:tcPr>
            <w:tcW w:w="0" w:type="auto"/>
          </w:tcPr>
          <w:p w14:paraId="0CCF630A" w14:textId="77777777" w:rsidR="000169BA" w:rsidRDefault="006D7651">
            <w:pPr>
              <w:pStyle w:val="Compact"/>
              <w:jc w:val="center"/>
            </w:pPr>
            <w:r>
              <w:t>Sim02-08</w:t>
            </w:r>
          </w:p>
        </w:tc>
        <w:tc>
          <w:tcPr>
            <w:tcW w:w="0" w:type="auto"/>
          </w:tcPr>
          <w:p w14:paraId="0B172252" w14:textId="77777777" w:rsidR="000169BA" w:rsidRDefault="006D7651">
            <w:pPr>
              <w:pStyle w:val="Compact"/>
              <w:jc w:val="center"/>
            </w:pPr>
            <w:r>
              <w:t>8</w:t>
            </w:r>
          </w:p>
        </w:tc>
        <w:tc>
          <w:tcPr>
            <w:tcW w:w="0" w:type="auto"/>
          </w:tcPr>
          <w:p w14:paraId="118C534C" w14:textId="77777777" w:rsidR="000169BA" w:rsidRDefault="006D7651">
            <w:pPr>
              <w:pStyle w:val="Compact"/>
            </w:pPr>
            <w:r>
              <w:t>0.1147</w:t>
            </w:r>
          </w:p>
        </w:tc>
        <w:tc>
          <w:tcPr>
            <w:tcW w:w="0" w:type="auto"/>
          </w:tcPr>
          <w:p w14:paraId="4F64443B" w14:textId="77777777" w:rsidR="000169BA" w:rsidRDefault="006D7651">
            <w:pPr>
              <w:pStyle w:val="Compact"/>
            </w:pPr>
            <w:r>
              <w:t>75.5493</w:t>
            </w:r>
          </w:p>
        </w:tc>
        <w:tc>
          <w:tcPr>
            <w:tcW w:w="0" w:type="auto"/>
          </w:tcPr>
          <w:p w14:paraId="549A590F" w14:textId="77777777" w:rsidR="000169BA" w:rsidRDefault="006D7651">
            <w:pPr>
              <w:pStyle w:val="Compact"/>
            </w:pPr>
            <w:r>
              <w:t>3.3997</w:t>
            </w:r>
          </w:p>
        </w:tc>
        <w:tc>
          <w:tcPr>
            <w:tcW w:w="0" w:type="auto"/>
          </w:tcPr>
          <w:p w14:paraId="4057752F" w14:textId="77777777" w:rsidR="000169BA" w:rsidRDefault="006D7651">
            <w:pPr>
              <w:pStyle w:val="Compact"/>
            </w:pPr>
            <w:r>
              <w:t>1</w:t>
            </w:r>
          </w:p>
        </w:tc>
        <w:tc>
          <w:tcPr>
            <w:tcW w:w="0" w:type="auto"/>
          </w:tcPr>
          <w:p w14:paraId="763752A7" w14:textId="77777777" w:rsidR="000169BA" w:rsidRDefault="006D7651">
            <w:pPr>
              <w:pStyle w:val="Compact"/>
            </w:pPr>
            <w:r>
              <w:t>9.334</w:t>
            </w:r>
          </w:p>
        </w:tc>
        <w:tc>
          <w:tcPr>
            <w:tcW w:w="0" w:type="auto"/>
          </w:tcPr>
          <w:p w14:paraId="436AD4EB" w14:textId="77777777" w:rsidR="000169BA" w:rsidRDefault="006D7651">
            <w:pPr>
              <w:pStyle w:val="Compact"/>
            </w:pPr>
            <w:r>
              <w:t>0.45</w:t>
            </w:r>
          </w:p>
        </w:tc>
      </w:tr>
      <w:tr w:rsidR="000169BA" w14:paraId="79CA8961" w14:textId="77777777">
        <w:tc>
          <w:tcPr>
            <w:tcW w:w="0" w:type="auto"/>
          </w:tcPr>
          <w:p w14:paraId="152564EF" w14:textId="77777777" w:rsidR="000169BA" w:rsidRDefault="006D7651">
            <w:pPr>
              <w:pStyle w:val="Compact"/>
              <w:jc w:val="center"/>
            </w:pPr>
            <w:r>
              <w:t>Sim02-09</w:t>
            </w:r>
          </w:p>
        </w:tc>
        <w:tc>
          <w:tcPr>
            <w:tcW w:w="0" w:type="auto"/>
          </w:tcPr>
          <w:p w14:paraId="569DDCCB" w14:textId="77777777" w:rsidR="000169BA" w:rsidRDefault="006D7651">
            <w:pPr>
              <w:pStyle w:val="Compact"/>
              <w:jc w:val="center"/>
            </w:pPr>
            <w:r>
              <w:t>9</w:t>
            </w:r>
          </w:p>
        </w:tc>
        <w:tc>
          <w:tcPr>
            <w:tcW w:w="0" w:type="auto"/>
          </w:tcPr>
          <w:p w14:paraId="012C4BE4" w14:textId="77777777" w:rsidR="000169BA" w:rsidRDefault="006D7651">
            <w:pPr>
              <w:pStyle w:val="Compact"/>
            </w:pPr>
            <w:r>
              <w:t>0.1185</w:t>
            </w:r>
          </w:p>
        </w:tc>
        <w:tc>
          <w:tcPr>
            <w:tcW w:w="0" w:type="auto"/>
          </w:tcPr>
          <w:p w14:paraId="1B680BC6" w14:textId="77777777" w:rsidR="000169BA" w:rsidRDefault="006D7651">
            <w:pPr>
              <w:pStyle w:val="Compact"/>
            </w:pPr>
            <w:r>
              <w:t>56.6252</w:t>
            </w:r>
          </w:p>
        </w:tc>
        <w:tc>
          <w:tcPr>
            <w:tcW w:w="0" w:type="auto"/>
          </w:tcPr>
          <w:p w14:paraId="01986946" w14:textId="77777777" w:rsidR="000169BA" w:rsidRDefault="006D7651">
            <w:pPr>
              <w:pStyle w:val="Compact"/>
            </w:pPr>
            <w:r>
              <w:t>2.5481</w:t>
            </w:r>
          </w:p>
        </w:tc>
        <w:tc>
          <w:tcPr>
            <w:tcW w:w="0" w:type="auto"/>
          </w:tcPr>
          <w:p w14:paraId="4F0B6634" w14:textId="77777777" w:rsidR="000169BA" w:rsidRDefault="006D7651">
            <w:pPr>
              <w:pStyle w:val="Compact"/>
            </w:pPr>
            <w:r>
              <w:t>1</w:t>
            </w:r>
          </w:p>
        </w:tc>
        <w:tc>
          <w:tcPr>
            <w:tcW w:w="0" w:type="auto"/>
          </w:tcPr>
          <w:p w14:paraId="035CAAD4" w14:textId="77777777" w:rsidR="000169BA" w:rsidRDefault="006D7651">
            <w:pPr>
              <w:pStyle w:val="Compact"/>
            </w:pPr>
            <w:r>
              <w:t>10.5145</w:t>
            </w:r>
          </w:p>
        </w:tc>
        <w:tc>
          <w:tcPr>
            <w:tcW w:w="0" w:type="auto"/>
          </w:tcPr>
          <w:p w14:paraId="15124AC1" w14:textId="77777777" w:rsidR="000169BA" w:rsidRDefault="006D7651">
            <w:pPr>
              <w:pStyle w:val="Compact"/>
            </w:pPr>
            <w:r>
              <w:t>0.45</w:t>
            </w:r>
          </w:p>
        </w:tc>
      </w:tr>
      <w:tr w:rsidR="000169BA" w14:paraId="6C18AEB1" w14:textId="77777777">
        <w:tc>
          <w:tcPr>
            <w:tcW w:w="0" w:type="auto"/>
          </w:tcPr>
          <w:p w14:paraId="6A054213" w14:textId="77777777" w:rsidR="000169BA" w:rsidRDefault="006D7651">
            <w:pPr>
              <w:pStyle w:val="Compact"/>
              <w:jc w:val="center"/>
            </w:pPr>
            <w:r>
              <w:t>Sim02-10</w:t>
            </w:r>
          </w:p>
        </w:tc>
        <w:tc>
          <w:tcPr>
            <w:tcW w:w="0" w:type="auto"/>
          </w:tcPr>
          <w:p w14:paraId="66C4CC36" w14:textId="77777777" w:rsidR="000169BA" w:rsidRDefault="006D7651">
            <w:pPr>
              <w:pStyle w:val="Compact"/>
              <w:jc w:val="center"/>
            </w:pPr>
            <w:r>
              <w:t>10</w:t>
            </w:r>
          </w:p>
        </w:tc>
        <w:tc>
          <w:tcPr>
            <w:tcW w:w="0" w:type="auto"/>
          </w:tcPr>
          <w:p w14:paraId="26DB1061" w14:textId="77777777" w:rsidR="000169BA" w:rsidRDefault="006D7651">
            <w:pPr>
              <w:pStyle w:val="Compact"/>
            </w:pPr>
            <w:r>
              <w:t>0.1228</w:t>
            </w:r>
          </w:p>
        </w:tc>
        <w:tc>
          <w:tcPr>
            <w:tcW w:w="0" w:type="auto"/>
          </w:tcPr>
          <w:p w14:paraId="3D102E22" w14:textId="77777777" w:rsidR="000169BA" w:rsidRDefault="006D7651">
            <w:pPr>
              <w:pStyle w:val="Compact"/>
            </w:pPr>
            <w:r>
              <w:t>44.1595</w:t>
            </w:r>
          </w:p>
        </w:tc>
        <w:tc>
          <w:tcPr>
            <w:tcW w:w="0" w:type="auto"/>
          </w:tcPr>
          <w:p w14:paraId="30C6A079" w14:textId="77777777" w:rsidR="000169BA" w:rsidRDefault="006D7651">
            <w:pPr>
              <w:pStyle w:val="Compact"/>
            </w:pPr>
            <w:r>
              <w:t>1.9872</w:t>
            </w:r>
          </w:p>
        </w:tc>
        <w:tc>
          <w:tcPr>
            <w:tcW w:w="0" w:type="auto"/>
          </w:tcPr>
          <w:p w14:paraId="4F071ECB" w14:textId="77777777" w:rsidR="000169BA" w:rsidRDefault="006D7651">
            <w:pPr>
              <w:pStyle w:val="Compact"/>
            </w:pPr>
            <w:r>
              <w:t>1</w:t>
            </w:r>
          </w:p>
        </w:tc>
        <w:tc>
          <w:tcPr>
            <w:tcW w:w="0" w:type="auto"/>
          </w:tcPr>
          <w:p w14:paraId="5F352D9B" w14:textId="77777777" w:rsidR="000169BA" w:rsidRDefault="006D7651">
            <w:pPr>
              <w:pStyle w:val="Compact"/>
            </w:pPr>
            <w:r>
              <w:t>9.8677</w:t>
            </w:r>
          </w:p>
        </w:tc>
        <w:tc>
          <w:tcPr>
            <w:tcW w:w="0" w:type="auto"/>
          </w:tcPr>
          <w:p w14:paraId="162387AD" w14:textId="77777777" w:rsidR="000169BA" w:rsidRDefault="006D7651">
            <w:pPr>
              <w:pStyle w:val="Compact"/>
            </w:pPr>
            <w:r>
              <w:t>0.45</w:t>
            </w:r>
          </w:p>
        </w:tc>
      </w:tr>
      <w:tr w:rsidR="000169BA" w14:paraId="0A66E286" w14:textId="77777777">
        <w:tc>
          <w:tcPr>
            <w:tcW w:w="0" w:type="auto"/>
          </w:tcPr>
          <w:p w14:paraId="09F2BB02" w14:textId="77777777" w:rsidR="000169BA" w:rsidRDefault="006D7651">
            <w:pPr>
              <w:pStyle w:val="Compact"/>
              <w:jc w:val="center"/>
            </w:pPr>
            <w:r>
              <w:t>Sim02-11</w:t>
            </w:r>
          </w:p>
        </w:tc>
        <w:tc>
          <w:tcPr>
            <w:tcW w:w="0" w:type="auto"/>
          </w:tcPr>
          <w:p w14:paraId="3FFCF532" w14:textId="77777777" w:rsidR="000169BA" w:rsidRDefault="006D7651">
            <w:pPr>
              <w:pStyle w:val="Compact"/>
              <w:jc w:val="center"/>
            </w:pPr>
            <w:r>
              <w:t>11</w:t>
            </w:r>
          </w:p>
        </w:tc>
        <w:tc>
          <w:tcPr>
            <w:tcW w:w="0" w:type="auto"/>
          </w:tcPr>
          <w:p w14:paraId="66576537" w14:textId="77777777" w:rsidR="000169BA" w:rsidRDefault="006D7651">
            <w:pPr>
              <w:pStyle w:val="Compact"/>
            </w:pPr>
            <w:r>
              <w:t>0.1273</w:t>
            </w:r>
          </w:p>
        </w:tc>
        <w:tc>
          <w:tcPr>
            <w:tcW w:w="0" w:type="auto"/>
          </w:tcPr>
          <w:p w14:paraId="41D2D7F5" w14:textId="77777777" w:rsidR="000169BA" w:rsidRDefault="006D7651">
            <w:pPr>
              <w:pStyle w:val="Compact"/>
            </w:pPr>
            <w:r>
              <w:t>34.7448</w:t>
            </w:r>
          </w:p>
        </w:tc>
        <w:tc>
          <w:tcPr>
            <w:tcW w:w="0" w:type="auto"/>
          </w:tcPr>
          <w:p w14:paraId="50B397D6" w14:textId="77777777" w:rsidR="000169BA" w:rsidRDefault="006D7651">
            <w:pPr>
              <w:pStyle w:val="Compact"/>
            </w:pPr>
            <w:r>
              <w:t>1.5635</w:t>
            </w:r>
          </w:p>
        </w:tc>
        <w:tc>
          <w:tcPr>
            <w:tcW w:w="0" w:type="auto"/>
          </w:tcPr>
          <w:p w14:paraId="14D4D1AC" w14:textId="77777777" w:rsidR="000169BA" w:rsidRDefault="006D7651">
            <w:pPr>
              <w:pStyle w:val="Compact"/>
            </w:pPr>
            <w:r>
              <w:t>1</w:t>
            </w:r>
          </w:p>
        </w:tc>
        <w:tc>
          <w:tcPr>
            <w:tcW w:w="0" w:type="auto"/>
          </w:tcPr>
          <w:p w14:paraId="437C80A9" w14:textId="77777777" w:rsidR="000169BA" w:rsidRDefault="006D7651">
            <w:pPr>
              <w:pStyle w:val="Compact"/>
            </w:pPr>
            <w:r>
              <w:t>9.7694</w:t>
            </w:r>
          </w:p>
        </w:tc>
        <w:tc>
          <w:tcPr>
            <w:tcW w:w="0" w:type="auto"/>
          </w:tcPr>
          <w:p w14:paraId="1A60B0AF" w14:textId="77777777" w:rsidR="000169BA" w:rsidRDefault="006D7651">
            <w:pPr>
              <w:pStyle w:val="Compact"/>
            </w:pPr>
            <w:r>
              <w:t>0.45</w:t>
            </w:r>
          </w:p>
        </w:tc>
      </w:tr>
      <w:tr w:rsidR="000169BA" w14:paraId="3D944ABB" w14:textId="77777777">
        <w:tc>
          <w:tcPr>
            <w:tcW w:w="0" w:type="auto"/>
          </w:tcPr>
          <w:p w14:paraId="280CE3F5" w14:textId="77777777" w:rsidR="000169BA" w:rsidRDefault="006D7651">
            <w:pPr>
              <w:pStyle w:val="Compact"/>
              <w:jc w:val="center"/>
            </w:pPr>
            <w:r>
              <w:t>Sim02-12</w:t>
            </w:r>
          </w:p>
        </w:tc>
        <w:tc>
          <w:tcPr>
            <w:tcW w:w="0" w:type="auto"/>
          </w:tcPr>
          <w:p w14:paraId="1191E71A" w14:textId="77777777" w:rsidR="000169BA" w:rsidRDefault="006D7651">
            <w:pPr>
              <w:pStyle w:val="Compact"/>
              <w:jc w:val="center"/>
            </w:pPr>
            <w:r>
              <w:t>12</w:t>
            </w:r>
          </w:p>
        </w:tc>
        <w:tc>
          <w:tcPr>
            <w:tcW w:w="0" w:type="auto"/>
          </w:tcPr>
          <w:p w14:paraId="255B93A8" w14:textId="77777777" w:rsidR="000169BA" w:rsidRDefault="006D7651">
            <w:pPr>
              <w:pStyle w:val="Compact"/>
            </w:pPr>
            <w:r>
              <w:t>0.1321</w:t>
            </w:r>
          </w:p>
        </w:tc>
        <w:tc>
          <w:tcPr>
            <w:tcW w:w="0" w:type="auto"/>
          </w:tcPr>
          <w:p w14:paraId="453C6B3F" w14:textId="77777777" w:rsidR="000169BA" w:rsidRDefault="006D7651">
            <w:pPr>
              <w:pStyle w:val="Compact"/>
            </w:pPr>
            <w:r>
              <w:t>25.384</w:t>
            </w:r>
          </w:p>
        </w:tc>
        <w:tc>
          <w:tcPr>
            <w:tcW w:w="0" w:type="auto"/>
          </w:tcPr>
          <w:p w14:paraId="39EB3A36" w14:textId="77777777" w:rsidR="000169BA" w:rsidRDefault="006D7651">
            <w:pPr>
              <w:pStyle w:val="Compact"/>
            </w:pPr>
            <w:r>
              <w:t>1.1423</w:t>
            </w:r>
          </w:p>
        </w:tc>
        <w:tc>
          <w:tcPr>
            <w:tcW w:w="0" w:type="auto"/>
          </w:tcPr>
          <w:p w14:paraId="1024F9CB" w14:textId="77777777" w:rsidR="000169BA" w:rsidRDefault="006D7651">
            <w:pPr>
              <w:pStyle w:val="Compact"/>
            </w:pPr>
            <w:r>
              <w:t>1</w:t>
            </w:r>
          </w:p>
        </w:tc>
        <w:tc>
          <w:tcPr>
            <w:tcW w:w="0" w:type="auto"/>
          </w:tcPr>
          <w:p w14:paraId="758FA1DB" w14:textId="77777777" w:rsidR="000169BA" w:rsidRDefault="006D7651">
            <w:pPr>
              <w:pStyle w:val="Compact"/>
            </w:pPr>
            <w:r>
              <w:t>10.5134</w:t>
            </w:r>
          </w:p>
        </w:tc>
        <w:tc>
          <w:tcPr>
            <w:tcW w:w="0" w:type="auto"/>
          </w:tcPr>
          <w:p w14:paraId="224148D8" w14:textId="77777777" w:rsidR="000169BA" w:rsidRDefault="006D7651">
            <w:pPr>
              <w:pStyle w:val="Compact"/>
            </w:pPr>
            <w:r>
              <w:t>0.45</w:t>
            </w:r>
          </w:p>
        </w:tc>
      </w:tr>
      <w:tr w:rsidR="000169BA" w14:paraId="7233FA7C" w14:textId="77777777">
        <w:tc>
          <w:tcPr>
            <w:tcW w:w="0" w:type="auto"/>
          </w:tcPr>
          <w:p w14:paraId="7D03AD9D" w14:textId="77777777" w:rsidR="000169BA" w:rsidRDefault="006D7651">
            <w:pPr>
              <w:pStyle w:val="Compact"/>
              <w:jc w:val="center"/>
            </w:pPr>
            <w:r>
              <w:t>Sim02-13</w:t>
            </w:r>
          </w:p>
        </w:tc>
        <w:tc>
          <w:tcPr>
            <w:tcW w:w="0" w:type="auto"/>
          </w:tcPr>
          <w:p w14:paraId="11285D65" w14:textId="77777777" w:rsidR="000169BA" w:rsidRDefault="006D7651">
            <w:pPr>
              <w:pStyle w:val="Compact"/>
              <w:jc w:val="center"/>
            </w:pPr>
            <w:r>
              <w:t>13</w:t>
            </w:r>
          </w:p>
        </w:tc>
        <w:tc>
          <w:tcPr>
            <w:tcW w:w="0" w:type="auto"/>
          </w:tcPr>
          <w:p w14:paraId="54939AD2" w14:textId="77777777" w:rsidR="000169BA" w:rsidRDefault="006D7651">
            <w:pPr>
              <w:pStyle w:val="Compact"/>
            </w:pPr>
            <w:r>
              <w:t>0.1371</w:t>
            </w:r>
          </w:p>
        </w:tc>
        <w:tc>
          <w:tcPr>
            <w:tcW w:w="0" w:type="auto"/>
          </w:tcPr>
          <w:p w14:paraId="3DA74DCB" w14:textId="77777777" w:rsidR="000169BA" w:rsidRDefault="006D7651">
            <w:pPr>
              <w:pStyle w:val="Compact"/>
            </w:pPr>
            <w:r>
              <w:t>24.0007</w:t>
            </w:r>
          </w:p>
        </w:tc>
        <w:tc>
          <w:tcPr>
            <w:tcW w:w="0" w:type="auto"/>
          </w:tcPr>
          <w:p w14:paraId="566046FA" w14:textId="77777777" w:rsidR="000169BA" w:rsidRDefault="006D7651">
            <w:pPr>
              <w:pStyle w:val="Compact"/>
            </w:pPr>
            <w:r>
              <w:t>1.08</w:t>
            </w:r>
          </w:p>
        </w:tc>
        <w:tc>
          <w:tcPr>
            <w:tcW w:w="0" w:type="auto"/>
          </w:tcPr>
          <w:p w14:paraId="468FC3AE" w14:textId="77777777" w:rsidR="000169BA" w:rsidRDefault="006D7651">
            <w:pPr>
              <w:pStyle w:val="Compact"/>
            </w:pPr>
            <w:r>
              <w:t>1</w:t>
            </w:r>
          </w:p>
        </w:tc>
        <w:tc>
          <w:tcPr>
            <w:tcW w:w="0" w:type="auto"/>
          </w:tcPr>
          <w:p w14:paraId="1452C268" w14:textId="77777777" w:rsidR="000169BA" w:rsidRDefault="006D7651">
            <w:pPr>
              <w:pStyle w:val="Compact"/>
            </w:pPr>
            <w:r>
              <w:t>10.4589</w:t>
            </w:r>
          </w:p>
        </w:tc>
        <w:tc>
          <w:tcPr>
            <w:tcW w:w="0" w:type="auto"/>
          </w:tcPr>
          <w:p w14:paraId="45F8BB3D" w14:textId="77777777" w:rsidR="000169BA" w:rsidRDefault="006D7651">
            <w:pPr>
              <w:pStyle w:val="Compact"/>
            </w:pPr>
            <w:r>
              <w:t>0.45</w:t>
            </w:r>
          </w:p>
        </w:tc>
      </w:tr>
      <w:tr w:rsidR="000169BA" w14:paraId="01DC2D1A" w14:textId="77777777">
        <w:tc>
          <w:tcPr>
            <w:tcW w:w="0" w:type="auto"/>
          </w:tcPr>
          <w:p w14:paraId="4F1D5365" w14:textId="77777777" w:rsidR="000169BA" w:rsidRDefault="006D7651">
            <w:pPr>
              <w:pStyle w:val="Compact"/>
              <w:jc w:val="center"/>
            </w:pPr>
            <w:r>
              <w:t>Sim02-14</w:t>
            </w:r>
          </w:p>
        </w:tc>
        <w:tc>
          <w:tcPr>
            <w:tcW w:w="0" w:type="auto"/>
          </w:tcPr>
          <w:p w14:paraId="33151658" w14:textId="77777777" w:rsidR="000169BA" w:rsidRDefault="006D7651">
            <w:pPr>
              <w:pStyle w:val="Compact"/>
              <w:jc w:val="center"/>
            </w:pPr>
            <w:r>
              <w:t>14</w:t>
            </w:r>
          </w:p>
        </w:tc>
        <w:tc>
          <w:tcPr>
            <w:tcW w:w="0" w:type="auto"/>
          </w:tcPr>
          <w:p w14:paraId="4B0700D7" w14:textId="77777777" w:rsidR="000169BA" w:rsidRDefault="006D7651">
            <w:pPr>
              <w:pStyle w:val="Compact"/>
            </w:pPr>
            <w:r>
              <w:t>0.1422</w:t>
            </w:r>
          </w:p>
        </w:tc>
        <w:tc>
          <w:tcPr>
            <w:tcW w:w="0" w:type="auto"/>
          </w:tcPr>
          <w:p w14:paraId="66B80DE5" w14:textId="77777777" w:rsidR="000169BA" w:rsidRDefault="006D7651">
            <w:pPr>
              <w:pStyle w:val="Compact"/>
            </w:pPr>
            <w:r>
              <w:t>21.3643</w:t>
            </w:r>
          </w:p>
        </w:tc>
        <w:tc>
          <w:tcPr>
            <w:tcW w:w="0" w:type="auto"/>
          </w:tcPr>
          <w:p w14:paraId="3DFA0992" w14:textId="77777777" w:rsidR="000169BA" w:rsidRDefault="006D7651">
            <w:pPr>
              <w:pStyle w:val="Compact"/>
            </w:pPr>
            <w:r>
              <w:t>1</w:t>
            </w:r>
          </w:p>
        </w:tc>
        <w:tc>
          <w:tcPr>
            <w:tcW w:w="0" w:type="auto"/>
          </w:tcPr>
          <w:p w14:paraId="3C4DF7C9" w14:textId="77777777" w:rsidR="000169BA" w:rsidRDefault="006D7651">
            <w:pPr>
              <w:pStyle w:val="Compact"/>
            </w:pPr>
            <w:r>
              <w:t>1</w:t>
            </w:r>
          </w:p>
        </w:tc>
        <w:tc>
          <w:tcPr>
            <w:tcW w:w="0" w:type="auto"/>
          </w:tcPr>
          <w:p w14:paraId="1627BA61" w14:textId="77777777" w:rsidR="000169BA" w:rsidRDefault="006D7651">
            <w:pPr>
              <w:pStyle w:val="Compact"/>
            </w:pPr>
            <w:r>
              <w:t>9.9504</w:t>
            </w:r>
          </w:p>
        </w:tc>
        <w:tc>
          <w:tcPr>
            <w:tcW w:w="0" w:type="auto"/>
          </w:tcPr>
          <w:p w14:paraId="0D25E559" w14:textId="77777777" w:rsidR="000169BA" w:rsidRDefault="006D7651">
            <w:pPr>
              <w:pStyle w:val="Compact"/>
            </w:pPr>
            <w:r>
              <w:t>0.45</w:t>
            </w:r>
          </w:p>
        </w:tc>
      </w:tr>
      <w:tr w:rsidR="000169BA" w14:paraId="4DF53B3B" w14:textId="77777777">
        <w:tc>
          <w:tcPr>
            <w:tcW w:w="0" w:type="auto"/>
          </w:tcPr>
          <w:p w14:paraId="76BAE089" w14:textId="77777777" w:rsidR="000169BA" w:rsidRDefault="006D7651">
            <w:pPr>
              <w:pStyle w:val="Compact"/>
              <w:jc w:val="center"/>
            </w:pPr>
            <w:r>
              <w:t>Sim02-15</w:t>
            </w:r>
          </w:p>
        </w:tc>
        <w:tc>
          <w:tcPr>
            <w:tcW w:w="0" w:type="auto"/>
          </w:tcPr>
          <w:p w14:paraId="7A44DA69" w14:textId="77777777" w:rsidR="000169BA" w:rsidRDefault="006D7651">
            <w:pPr>
              <w:pStyle w:val="Compact"/>
              <w:jc w:val="center"/>
            </w:pPr>
            <w:r>
              <w:t>15</w:t>
            </w:r>
          </w:p>
        </w:tc>
        <w:tc>
          <w:tcPr>
            <w:tcW w:w="0" w:type="auto"/>
          </w:tcPr>
          <w:p w14:paraId="3E7BDB9D" w14:textId="77777777" w:rsidR="000169BA" w:rsidRDefault="006D7651">
            <w:pPr>
              <w:pStyle w:val="Compact"/>
            </w:pPr>
            <w:r>
              <w:t>0.1474</w:t>
            </w:r>
          </w:p>
        </w:tc>
        <w:tc>
          <w:tcPr>
            <w:tcW w:w="0" w:type="auto"/>
          </w:tcPr>
          <w:p w14:paraId="30A4FE69" w14:textId="77777777" w:rsidR="000169BA" w:rsidRDefault="006D7651">
            <w:pPr>
              <w:pStyle w:val="Compact"/>
            </w:pPr>
            <w:r>
              <w:t>17.7932</w:t>
            </w:r>
          </w:p>
        </w:tc>
        <w:tc>
          <w:tcPr>
            <w:tcW w:w="0" w:type="auto"/>
          </w:tcPr>
          <w:p w14:paraId="44C0DCF5" w14:textId="77777777" w:rsidR="000169BA" w:rsidRDefault="006D7651">
            <w:pPr>
              <w:pStyle w:val="Compact"/>
            </w:pPr>
            <w:r>
              <w:t>1</w:t>
            </w:r>
          </w:p>
        </w:tc>
        <w:tc>
          <w:tcPr>
            <w:tcW w:w="0" w:type="auto"/>
          </w:tcPr>
          <w:p w14:paraId="35E9828A" w14:textId="77777777" w:rsidR="000169BA" w:rsidRDefault="006D7651">
            <w:pPr>
              <w:pStyle w:val="Compact"/>
            </w:pPr>
            <w:r>
              <w:t>1</w:t>
            </w:r>
          </w:p>
        </w:tc>
        <w:tc>
          <w:tcPr>
            <w:tcW w:w="0" w:type="auto"/>
          </w:tcPr>
          <w:p w14:paraId="5A41B24F" w14:textId="77777777" w:rsidR="000169BA" w:rsidRDefault="006D7651">
            <w:pPr>
              <w:pStyle w:val="Compact"/>
            </w:pPr>
            <w:r>
              <w:t>10.5135</w:t>
            </w:r>
          </w:p>
        </w:tc>
        <w:tc>
          <w:tcPr>
            <w:tcW w:w="0" w:type="auto"/>
          </w:tcPr>
          <w:p w14:paraId="25627A29" w14:textId="77777777" w:rsidR="000169BA" w:rsidRDefault="006D7651">
            <w:pPr>
              <w:pStyle w:val="Compact"/>
            </w:pPr>
            <w:r>
              <w:t>0.45</w:t>
            </w:r>
          </w:p>
        </w:tc>
      </w:tr>
      <w:tr w:rsidR="000169BA" w14:paraId="5CE666EF" w14:textId="77777777">
        <w:tc>
          <w:tcPr>
            <w:tcW w:w="0" w:type="auto"/>
          </w:tcPr>
          <w:p w14:paraId="53EE1316" w14:textId="77777777" w:rsidR="000169BA" w:rsidRDefault="006D7651">
            <w:pPr>
              <w:pStyle w:val="Compact"/>
              <w:jc w:val="center"/>
            </w:pPr>
            <w:r>
              <w:t>Sim02-16</w:t>
            </w:r>
          </w:p>
        </w:tc>
        <w:tc>
          <w:tcPr>
            <w:tcW w:w="0" w:type="auto"/>
          </w:tcPr>
          <w:p w14:paraId="6F5F05DC" w14:textId="77777777" w:rsidR="000169BA" w:rsidRDefault="006D7651">
            <w:pPr>
              <w:pStyle w:val="Compact"/>
              <w:jc w:val="center"/>
            </w:pPr>
            <w:r>
              <w:t>16</w:t>
            </w:r>
          </w:p>
        </w:tc>
        <w:tc>
          <w:tcPr>
            <w:tcW w:w="0" w:type="auto"/>
          </w:tcPr>
          <w:p w14:paraId="2B70C514" w14:textId="77777777" w:rsidR="000169BA" w:rsidRDefault="006D7651">
            <w:pPr>
              <w:pStyle w:val="Compact"/>
            </w:pPr>
            <w:r>
              <w:t>0.1526</w:t>
            </w:r>
          </w:p>
        </w:tc>
        <w:tc>
          <w:tcPr>
            <w:tcW w:w="0" w:type="auto"/>
          </w:tcPr>
          <w:p w14:paraId="2045695C" w14:textId="77777777" w:rsidR="000169BA" w:rsidRDefault="006D7651">
            <w:pPr>
              <w:pStyle w:val="Compact"/>
            </w:pPr>
            <w:r>
              <w:t>15.0416</w:t>
            </w:r>
          </w:p>
        </w:tc>
        <w:tc>
          <w:tcPr>
            <w:tcW w:w="0" w:type="auto"/>
          </w:tcPr>
          <w:p w14:paraId="21E7A0C7" w14:textId="77777777" w:rsidR="000169BA" w:rsidRDefault="006D7651">
            <w:pPr>
              <w:pStyle w:val="Compact"/>
            </w:pPr>
            <w:r>
              <w:t>1</w:t>
            </w:r>
          </w:p>
        </w:tc>
        <w:tc>
          <w:tcPr>
            <w:tcW w:w="0" w:type="auto"/>
          </w:tcPr>
          <w:p w14:paraId="4E0FA82A" w14:textId="77777777" w:rsidR="000169BA" w:rsidRDefault="006D7651">
            <w:pPr>
              <w:pStyle w:val="Compact"/>
            </w:pPr>
            <w:r>
              <w:t>1</w:t>
            </w:r>
          </w:p>
        </w:tc>
        <w:tc>
          <w:tcPr>
            <w:tcW w:w="0" w:type="auto"/>
          </w:tcPr>
          <w:p w14:paraId="49B34419" w14:textId="77777777" w:rsidR="000169BA" w:rsidRDefault="006D7651">
            <w:pPr>
              <w:pStyle w:val="Compact"/>
            </w:pPr>
            <w:r>
              <w:t>10.3362</w:t>
            </w:r>
          </w:p>
        </w:tc>
        <w:tc>
          <w:tcPr>
            <w:tcW w:w="0" w:type="auto"/>
          </w:tcPr>
          <w:p w14:paraId="7D48620C" w14:textId="77777777" w:rsidR="000169BA" w:rsidRDefault="006D7651">
            <w:pPr>
              <w:pStyle w:val="Compact"/>
            </w:pPr>
            <w:r>
              <w:t>0.45</w:t>
            </w:r>
          </w:p>
        </w:tc>
      </w:tr>
      <w:tr w:rsidR="000169BA" w14:paraId="6EFEE75D" w14:textId="77777777">
        <w:tc>
          <w:tcPr>
            <w:tcW w:w="0" w:type="auto"/>
          </w:tcPr>
          <w:p w14:paraId="0E07D357" w14:textId="77777777" w:rsidR="000169BA" w:rsidRDefault="006D7651">
            <w:pPr>
              <w:pStyle w:val="Compact"/>
              <w:jc w:val="center"/>
            </w:pPr>
            <w:r>
              <w:t>Sim02-17</w:t>
            </w:r>
          </w:p>
        </w:tc>
        <w:tc>
          <w:tcPr>
            <w:tcW w:w="0" w:type="auto"/>
          </w:tcPr>
          <w:p w14:paraId="5D437563" w14:textId="77777777" w:rsidR="000169BA" w:rsidRDefault="006D7651">
            <w:pPr>
              <w:pStyle w:val="Compact"/>
              <w:jc w:val="center"/>
            </w:pPr>
            <w:r>
              <w:t>17</w:t>
            </w:r>
          </w:p>
        </w:tc>
        <w:tc>
          <w:tcPr>
            <w:tcW w:w="0" w:type="auto"/>
          </w:tcPr>
          <w:p w14:paraId="7FFB4D6C" w14:textId="77777777" w:rsidR="000169BA" w:rsidRDefault="006D7651">
            <w:pPr>
              <w:pStyle w:val="Compact"/>
            </w:pPr>
            <w:r>
              <w:t>0.1578</w:t>
            </w:r>
          </w:p>
        </w:tc>
        <w:tc>
          <w:tcPr>
            <w:tcW w:w="0" w:type="auto"/>
          </w:tcPr>
          <w:p w14:paraId="66D62F1A" w14:textId="77777777" w:rsidR="000169BA" w:rsidRDefault="006D7651">
            <w:pPr>
              <w:pStyle w:val="Compact"/>
            </w:pPr>
            <w:r>
              <w:t>14.2937</w:t>
            </w:r>
          </w:p>
        </w:tc>
        <w:tc>
          <w:tcPr>
            <w:tcW w:w="0" w:type="auto"/>
          </w:tcPr>
          <w:p w14:paraId="41D9F6D9" w14:textId="77777777" w:rsidR="000169BA" w:rsidRDefault="006D7651">
            <w:pPr>
              <w:pStyle w:val="Compact"/>
            </w:pPr>
            <w:r>
              <w:t>1</w:t>
            </w:r>
          </w:p>
        </w:tc>
        <w:tc>
          <w:tcPr>
            <w:tcW w:w="0" w:type="auto"/>
          </w:tcPr>
          <w:p w14:paraId="61DFCD14" w14:textId="77777777" w:rsidR="000169BA" w:rsidRDefault="006D7651">
            <w:pPr>
              <w:pStyle w:val="Compact"/>
            </w:pPr>
            <w:r>
              <w:t>1</w:t>
            </w:r>
          </w:p>
        </w:tc>
        <w:tc>
          <w:tcPr>
            <w:tcW w:w="0" w:type="auto"/>
          </w:tcPr>
          <w:p w14:paraId="61CB67D5" w14:textId="77777777" w:rsidR="000169BA" w:rsidRDefault="006D7651">
            <w:pPr>
              <w:pStyle w:val="Compact"/>
            </w:pPr>
            <w:r>
              <w:t>10.5131</w:t>
            </w:r>
          </w:p>
        </w:tc>
        <w:tc>
          <w:tcPr>
            <w:tcW w:w="0" w:type="auto"/>
          </w:tcPr>
          <w:p w14:paraId="535B41FA" w14:textId="77777777" w:rsidR="000169BA" w:rsidRDefault="006D7651">
            <w:pPr>
              <w:pStyle w:val="Compact"/>
            </w:pPr>
            <w:r>
              <w:t>0.45</w:t>
            </w:r>
          </w:p>
        </w:tc>
      </w:tr>
      <w:tr w:rsidR="000169BA" w14:paraId="25BDB9ED" w14:textId="77777777">
        <w:tc>
          <w:tcPr>
            <w:tcW w:w="0" w:type="auto"/>
          </w:tcPr>
          <w:p w14:paraId="43FEC8EE" w14:textId="77777777" w:rsidR="000169BA" w:rsidRDefault="006D7651">
            <w:pPr>
              <w:pStyle w:val="Compact"/>
              <w:jc w:val="center"/>
            </w:pPr>
            <w:r>
              <w:t>Sim02-18</w:t>
            </w:r>
          </w:p>
        </w:tc>
        <w:tc>
          <w:tcPr>
            <w:tcW w:w="0" w:type="auto"/>
          </w:tcPr>
          <w:p w14:paraId="206F2CE7" w14:textId="77777777" w:rsidR="000169BA" w:rsidRDefault="006D7651">
            <w:pPr>
              <w:pStyle w:val="Compact"/>
              <w:jc w:val="center"/>
            </w:pPr>
            <w:r>
              <w:t>18</w:t>
            </w:r>
          </w:p>
        </w:tc>
        <w:tc>
          <w:tcPr>
            <w:tcW w:w="0" w:type="auto"/>
          </w:tcPr>
          <w:p w14:paraId="641A569C" w14:textId="77777777" w:rsidR="000169BA" w:rsidRDefault="006D7651">
            <w:pPr>
              <w:pStyle w:val="Compact"/>
            </w:pPr>
            <w:r>
              <w:t>0.1629</w:t>
            </w:r>
          </w:p>
        </w:tc>
        <w:tc>
          <w:tcPr>
            <w:tcW w:w="0" w:type="auto"/>
          </w:tcPr>
          <w:p w14:paraId="61797D74" w14:textId="77777777" w:rsidR="000169BA" w:rsidRDefault="006D7651">
            <w:pPr>
              <w:pStyle w:val="Compact"/>
            </w:pPr>
            <w:r>
              <w:t>12.3844</w:t>
            </w:r>
          </w:p>
        </w:tc>
        <w:tc>
          <w:tcPr>
            <w:tcW w:w="0" w:type="auto"/>
          </w:tcPr>
          <w:p w14:paraId="0CCEC2BB" w14:textId="77777777" w:rsidR="000169BA" w:rsidRDefault="006D7651">
            <w:pPr>
              <w:pStyle w:val="Compact"/>
            </w:pPr>
            <w:r>
              <w:t>1</w:t>
            </w:r>
          </w:p>
        </w:tc>
        <w:tc>
          <w:tcPr>
            <w:tcW w:w="0" w:type="auto"/>
          </w:tcPr>
          <w:p w14:paraId="73112F83" w14:textId="77777777" w:rsidR="000169BA" w:rsidRDefault="006D7651">
            <w:pPr>
              <w:pStyle w:val="Compact"/>
            </w:pPr>
            <w:r>
              <w:t>1</w:t>
            </w:r>
          </w:p>
        </w:tc>
        <w:tc>
          <w:tcPr>
            <w:tcW w:w="0" w:type="auto"/>
          </w:tcPr>
          <w:p w14:paraId="75589B8A" w14:textId="77777777" w:rsidR="000169BA" w:rsidRDefault="006D7651">
            <w:pPr>
              <w:pStyle w:val="Compact"/>
            </w:pPr>
            <w:r>
              <w:t>10.368</w:t>
            </w:r>
          </w:p>
        </w:tc>
        <w:tc>
          <w:tcPr>
            <w:tcW w:w="0" w:type="auto"/>
          </w:tcPr>
          <w:p w14:paraId="6353ED26" w14:textId="77777777" w:rsidR="000169BA" w:rsidRDefault="006D7651">
            <w:pPr>
              <w:pStyle w:val="Compact"/>
            </w:pPr>
            <w:r>
              <w:t>0.45</w:t>
            </w:r>
          </w:p>
        </w:tc>
      </w:tr>
      <w:tr w:rsidR="000169BA" w14:paraId="4788989E" w14:textId="77777777">
        <w:tc>
          <w:tcPr>
            <w:tcW w:w="0" w:type="auto"/>
          </w:tcPr>
          <w:p w14:paraId="7A927AE2" w14:textId="77777777" w:rsidR="000169BA" w:rsidRDefault="006D7651">
            <w:pPr>
              <w:pStyle w:val="Compact"/>
              <w:jc w:val="center"/>
            </w:pPr>
            <w:r>
              <w:t>Sim02-19</w:t>
            </w:r>
          </w:p>
        </w:tc>
        <w:tc>
          <w:tcPr>
            <w:tcW w:w="0" w:type="auto"/>
          </w:tcPr>
          <w:p w14:paraId="60811C5F" w14:textId="77777777" w:rsidR="000169BA" w:rsidRDefault="006D7651">
            <w:pPr>
              <w:pStyle w:val="Compact"/>
              <w:jc w:val="center"/>
            </w:pPr>
            <w:r>
              <w:t>19</w:t>
            </w:r>
          </w:p>
        </w:tc>
        <w:tc>
          <w:tcPr>
            <w:tcW w:w="0" w:type="auto"/>
          </w:tcPr>
          <w:p w14:paraId="542A547C" w14:textId="77777777" w:rsidR="000169BA" w:rsidRDefault="006D7651">
            <w:pPr>
              <w:pStyle w:val="Compact"/>
            </w:pPr>
            <w:r>
              <w:t>0.1679</w:t>
            </w:r>
          </w:p>
        </w:tc>
        <w:tc>
          <w:tcPr>
            <w:tcW w:w="0" w:type="auto"/>
          </w:tcPr>
          <w:p w14:paraId="76F7E911" w14:textId="77777777" w:rsidR="000169BA" w:rsidRDefault="006D7651">
            <w:pPr>
              <w:pStyle w:val="Compact"/>
            </w:pPr>
            <w:r>
              <w:t>12.6023</w:t>
            </w:r>
          </w:p>
        </w:tc>
        <w:tc>
          <w:tcPr>
            <w:tcW w:w="0" w:type="auto"/>
          </w:tcPr>
          <w:p w14:paraId="1FB53115" w14:textId="77777777" w:rsidR="000169BA" w:rsidRDefault="006D7651">
            <w:pPr>
              <w:pStyle w:val="Compact"/>
            </w:pPr>
            <w:r>
              <w:t>1</w:t>
            </w:r>
          </w:p>
        </w:tc>
        <w:tc>
          <w:tcPr>
            <w:tcW w:w="0" w:type="auto"/>
          </w:tcPr>
          <w:p w14:paraId="0528A882" w14:textId="77777777" w:rsidR="000169BA" w:rsidRDefault="006D7651">
            <w:pPr>
              <w:pStyle w:val="Compact"/>
            </w:pPr>
            <w:r>
              <w:t>1</w:t>
            </w:r>
          </w:p>
        </w:tc>
        <w:tc>
          <w:tcPr>
            <w:tcW w:w="0" w:type="auto"/>
          </w:tcPr>
          <w:p w14:paraId="03D52759" w14:textId="77777777" w:rsidR="000169BA" w:rsidRDefault="006D7651">
            <w:pPr>
              <w:pStyle w:val="Compact"/>
            </w:pPr>
            <w:r>
              <w:t>10.5297</w:t>
            </w:r>
          </w:p>
        </w:tc>
        <w:tc>
          <w:tcPr>
            <w:tcW w:w="0" w:type="auto"/>
          </w:tcPr>
          <w:p w14:paraId="23532394" w14:textId="77777777" w:rsidR="000169BA" w:rsidRDefault="006D7651">
            <w:pPr>
              <w:pStyle w:val="Compact"/>
            </w:pPr>
            <w:r>
              <w:t>0.45</w:t>
            </w:r>
          </w:p>
        </w:tc>
      </w:tr>
      <w:tr w:rsidR="000169BA" w14:paraId="70AA7953" w14:textId="77777777">
        <w:tc>
          <w:tcPr>
            <w:tcW w:w="0" w:type="auto"/>
          </w:tcPr>
          <w:p w14:paraId="5E53B38C" w14:textId="77777777" w:rsidR="000169BA" w:rsidRDefault="006D7651">
            <w:pPr>
              <w:pStyle w:val="Compact"/>
              <w:jc w:val="center"/>
            </w:pPr>
            <w:r>
              <w:t>Sim02-20</w:t>
            </w:r>
          </w:p>
        </w:tc>
        <w:tc>
          <w:tcPr>
            <w:tcW w:w="0" w:type="auto"/>
          </w:tcPr>
          <w:p w14:paraId="4C1BED02" w14:textId="77777777" w:rsidR="000169BA" w:rsidRDefault="006D7651">
            <w:pPr>
              <w:pStyle w:val="Compact"/>
              <w:jc w:val="center"/>
            </w:pPr>
            <w:r>
              <w:t>20</w:t>
            </w:r>
          </w:p>
        </w:tc>
        <w:tc>
          <w:tcPr>
            <w:tcW w:w="0" w:type="auto"/>
          </w:tcPr>
          <w:p w14:paraId="666035D3" w14:textId="77777777" w:rsidR="000169BA" w:rsidRDefault="006D7651">
            <w:pPr>
              <w:pStyle w:val="Compact"/>
            </w:pPr>
            <w:r>
              <w:t>0.1727</w:t>
            </w:r>
          </w:p>
        </w:tc>
        <w:tc>
          <w:tcPr>
            <w:tcW w:w="0" w:type="auto"/>
          </w:tcPr>
          <w:p w14:paraId="13FDC02A" w14:textId="77777777" w:rsidR="000169BA" w:rsidRDefault="006D7651">
            <w:pPr>
              <w:pStyle w:val="Compact"/>
            </w:pPr>
            <w:r>
              <w:t>11.9329</w:t>
            </w:r>
          </w:p>
        </w:tc>
        <w:tc>
          <w:tcPr>
            <w:tcW w:w="0" w:type="auto"/>
          </w:tcPr>
          <w:p w14:paraId="08C1BCF0" w14:textId="77777777" w:rsidR="000169BA" w:rsidRDefault="006D7651">
            <w:pPr>
              <w:pStyle w:val="Compact"/>
            </w:pPr>
            <w:r>
              <w:t>1</w:t>
            </w:r>
          </w:p>
        </w:tc>
        <w:tc>
          <w:tcPr>
            <w:tcW w:w="0" w:type="auto"/>
          </w:tcPr>
          <w:p w14:paraId="0B7A0713" w14:textId="77777777" w:rsidR="000169BA" w:rsidRDefault="006D7651">
            <w:pPr>
              <w:pStyle w:val="Compact"/>
            </w:pPr>
            <w:r>
              <w:t>1</w:t>
            </w:r>
          </w:p>
        </w:tc>
        <w:tc>
          <w:tcPr>
            <w:tcW w:w="0" w:type="auto"/>
          </w:tcPr>
          <w:p w14:paraId="636E2D1B" w14:textId="77777777" w:rsidR="000169BA" w:rsidRDefault="006D7651">
            <w:pPr>
              <w:pStyle w:val="Compact"/>
            </w:pPr>
            <w:r>
              <w:t>10.0924</w:t>
            </w:r>
          </w:p>
        </w:tc>
        <w:tc>
          <w:tcPr>
            <w:tcW w:w="0" w:type="auto"/>
          </w:tcPr>
          <w:p w14:paraId="14C55069" w14:textId="77777777" w:rsidR="000169BA" w:rsidRDefault="006D7651">
            <w:pPr>
              <w:pStyle w:val="Compact"/>
            </w:pPr>
            <w:r>
              <w:t>0.45</w:t>
            </w:r>
          </w:p>
        </w:tc>
      </w:tr>
      <w:tr w:rsidR="000169BA" w14:paraId="593A4F4C" w14:textId="77777777">
        <w:tc>
          <w:tcPr>
            <w:tcW w:w="0" w:type="auto"/>
          </w:tcPr>
          <w:p w14:paraId="56FD534C" w14:textId="77777777" w:rsidR="000169BA" w:rsidRDefault="006D7651">
            <w:pPr>
              <w:pStyle w:val="Compact"/>
              <w:jc w:val="center"/>
            </w:pPr>
            <w:r>
              <w:t>Sim02-21</w:t>
            </w:r>
          </w:p>
        </w:tc>
        <w:tc>
          <w:tcPr>
            <w:tcW w:w="0" w:type="auto"/>
          </w:tcPr>
          <w:p w14:paraId="4F71650C" w14:textId="77777777" w:rsidR="000169BA" w:rsidRDefault="006D7651">
            <w:pPr>
              <w:pStyle w:val="Compact"/>
              <w:jc w:val="center"/>
            </w:pPr>
            <w:r>
              <w:t>21</w:t>
            </w:r>
          </w:p>
        </w:tc>
        <w:tc>
          <w:tcPr>
            <w:tcW w:w="0" w:type="auto"/>
          </w:tcPr>
          <w:p w14:paraId="4C3E606A" w14:textId="77777777" w:rsidR="000169BA" w:rsidRDefault="006D7651">
            <w:pPr>
              <w:pStyle w:val="Compact"/>
            </w:pPr>
            <w:r>
              <w:t>0.1772</w:t>
            </w:r>
          </w:p>
        </w:tc>
        <w:tc>
          <w:tcPr>
            <w:tcW w:w="0" w:type="auto"/>
          </w:tcPr>
          <w:p w14:paraId="1005A14C" w14:textId="77777777" w:rsidR="000169BA" w:rsidRDefault="006D7651">
            <w:pPr>
              <w:pStyle w:val="Compact"/>
            </w:pPr>
            <w:r>
              <w:t>9.301</w:t>
            </w:r>
          </w:p>
        </w:tc>
        <w:tc>
          <w:tcPr>
            <w:tcW w:w="0" w:type="auto"/>
          </w:tcPr>
          <w:p w14:paraId="43098B78" w14:textId="77777777" w:rsidR="000169BA" w:rsidRDefault="006D7651">
            <w:pPr>
              <w:pStyle w:val="Compact"/>
            </w:pPr>
            <w:r>
              <w:t>1</w:t>
            </w:r>
          </w:p>
        </w:tc>
        <w:tc>
          <w:tcPr>
            <w:tcW w:w="0" w:type="auto"/>
          </w:tcPr>
          <w:p w14:paraId="60385089" w14:textId="77777777" w:rsidR="000169BA" w:rsidRDefault="006D7651">
            <w:pPr>
              <w:pStyle w:val="Compact"/>
            </w:pPr>
            <w:r>
              <w:t>1</w:t>
            </w:r>
          </w:p>
        </w:tc>
        <w:tc>
          <w:tcPr>
            <w:tcW w:w="0" w:type="auto"/>
          </w:tcPr>
          <w:p w14:paraId="6B767EB8" w14:textId="77777777" w:rsidR="000169BA" w:rsidRDefault="006D7651">
            <w:pPr>
              <w:pStyle w:val="Compact"/>
            </w:pPr>
            <w:r>
              <w:t>10.118</w:t>
            </w:r>
          </w:p>
        </w:tc>
        <w:tc>
          <w:tcPr>
            <w:tcW w:w="0" w:type="auto"/>
          </w:tcPr>
          <w:p w14:paraId="3BE848B6" w14:textId="77777777" w:rsidR="000169BA" w:rsidRDefault="006D7651">
            <w:pPr>
              <w:pStyle w:val="Compact"/>
            </w:pPr>
            <w:r>
              <w:t>0.45</w:t>
            </w:r>
          </w:p>
        </w:tc>
      </w:tr>
      <w:tr w:rsidR="000169BA" w14:paraId="30BDF5A3" w14:textId="77777777">
        <w:tc>
          <w:tcPr>
            <w:tcW w:w="0" w:type="auto"/>
          </w:tcPr>
          <w:p w14:paraId="2D010701" w14:textId="77777777" w:rsidR="000169BA" w:rsidRDefault="006D7651">
            <w:pPr>
              <w:pStyle w:val="Compact"/>
              <w:jc w:val="center"/>
            </w:pPr>
            <w:r>
              <w:t>Sim02-22</w:t>
            </w:r>
          </w:p>
        </w:tc>
        <w:tc>
          <w:tcPr>
            <w:tcW w:w="0" w:type="auto"/>
          </w:tcPr>
          <w:p w14:paraId="1B767686" w14:textId="77777777" w:rsidR="000169BA" w:rsidRDefault="006D7651">
            <w:pPr>
              <w:pStyle w:val="Compact"/>
              <w:jc w:val="center"/>
            </w:pPr>
            <w:r>
              <w:t>22</w:t>
            </w:r>
          </w:p>
        </w:tc>
        <w:tc>
          <w:tcPr>
            <w:tcW w:w="0" w:type="auto"/>
          </w:tcPr>
          <w:p w14:paraId="2AADBF42" w14:textId="77777777" w:rsidR="000169BA" w:rsidRDefault="006D7651">
            <w:pPr>
              <w:pStyle w:val="Compact"/>
            </w:pPr>
            <w:r>
              <w:t>0.1815</w:t>
            </w:r>
          </w:p>
        </w:tc>
        <w:tc>
          <w:tcPr>
            <w:tcW w:w="0" w:type="auto"/>
          </w:tcPr>
          <w:p w14:paraId="668F12E0" w14:textId="77777777" w:rsidR="000169BA" w:rsidRDefault="006D7651">
            <w:pPr>
              <w:pStyle w:val="Compact"/>
            </w:pPr>
            <w:r>
              <w:t>10.7777</w:t>
            </w:r>
          </w:p>
        </w:tc>
        <w:tc>
          <w:tcPr>
            <w:tcW w:w="0" w:type="auto"/>
          </w:tcPr>
          <w:p w14:paraId="19D41BA8" w14:textId="77777777" w:rsidR="000169BA" w:rsidRDefault="006D7651">
            <w:pPr>
              <w:pStyle w:val="Compact"/>
            </w:pPr>
            <w:r>
              <w:t>1</w:t>
            </w:r>
          </w:p>
        </w:tc>
        <w:tc>
          <w:tcPr>
            <w:tcW w:w="0" w:type="auto"/>
          </w:tcPr>
          <w:p w14:paraId="7935AE4E" w14:textId="77777777" w:rsidR="000169BA" w:rsidRDefault="006D7651">
            <w:pPr>
              <w:pStyle w:val="Compact"/>
            </w:pPr>
            <w:r>
              <w:t>1</w:t>
            </w:r>
          </w:p>
        </w:tc>
        <w:tc>
          <w:tcPr>
            <w:tcW w:w="0" w:type="auto"/>
          </w:tcPr>
          <w:p w14:paraId="1B6CE1F8" w14:textId="77777777" w:rsidR="000169BA" w:rsidRDefault="006D7651">
            <w:pPr>
              <w:pStyle w:val="Compact"/>
            </w:pPr>
            <w:r>
              <w:t>10.249</w:t>
            </w:r>
          </w:p>
        </w:tc>
        <w:tc>
          <w:tcPr>
            <w:tcW w:w="0" w:type="auto"/>
          </w:tcPr>
          <w:p w14:paraId="3B25B5D8" w14:textId="77777777" w:rsidR="000169BA" w:rsidRDefault="006D7651">
            <w:pPr>
              <w:pStyle w:val="Compact"/>
            </w:pPr>
            <w:r>
              <w:t>0.45</w:t>
            </w:r>
          </w:p>
        </w:tc>
      </w:tr>
      <w:tr w:rsidR="000169BA" w14:paraId="0522D0FA" w14:textId="77777777">
        <w:tc>
          <w:tcPr>
            <w:tcW w:w="0" w:type="auto"/>
          </w:tcPr>
          <w:p w14:paraId="028543B6" w14:textId="77777777" w:rsidR="000169BA" w:rsidRDefault="006D7651">
            <w:pPr>
              <w:pStyle w:val="Compact"/>
              <w:jc w:val="center"/>
            </w:pPr>
            <w:r>
              <w:t>Sim02-23</w:t>
            </w:r>
          </w:p>
        </w:tc>
        <w:tc>
          <w:tcPr>
            <w:tcW w:w="0" w:type="auto"/>
          </w:tcPr>
          <w:p w14:paraId="4D835A42" w14:textId="77777777" w:rsidR="000169BA" w:rsidRDefault="006D7651">
            <w:pPr>
              <w:pStyle w:val="Compact"/>
              <w:jc w:val="center"/>
            </w:pPr>
            <w:r>
              <w:t>23</w:t>
            </w:r>
          </w:p>
        </w:tc>
        <w:tc>
          <w:tcPr>
            <w:tcW w:w="0" w:type="auto"/>
          </w:tcPr>
          <w:p w14:paraId="432A7836" w14:textId="77777777" w:rsidR="000169BA" w:rsidRDefault="006D7651">
            <w:pPr>
              <w:pStyle w:val="Compact"/>
            </w:pPr>
            <w:r>
              <w:t>0.1853</w:t>
            </w:r>
          </w:p>
        </w:tc>
        <w:tc>
          <w:tcPr>
            <w:tcW w:w="0" w:type="auto"/>
          </w:tcPr>
          <w:p w14:paraId="4F527F1E" w14:textId="77777777" w:rsidR="000169BA" w:rsidRDefault="006D7651">
            <w:pPr>
              <w:pStyle w:val="Compact"/>
            </w:pPr>
            <w:r>
              <w:t>12.9491</w:t>
            </w:r>
          </w:p>
        </w:tc>
        <w:tc>
          <w:tcPr>
            <w:tcW w:w="0" w:type="auto"/>
          </w:tcPr>
          <w:p w14:paraId="2AE37106" w14:textId="77777777" w:rsidR="000169BA" w:rsidRDefault="006D7651">
            <w:pPr>
              <w:pStyle w:val="Compact"/>
            </w:pPr>
            <w:r>
              <w:t>1</w:t>
            </w:r>
          </w:p>
        </w:tc>
        <w:tc>
          <w:tcPr>
            <w:tcW w:w="0" w:type="auto"/>
          </w:tcPr>
          <w:p w14:paraId="7273C5D3" w14:textId="77777777" w:rsidR="000169BA" w:rsidRDefault="006D7651">
            <w:pPr>
              <w:pStyle w:val="Compact"/>
            </w:pPr>
            <w:r>
              <w:t>1</w:t>
            </w:r>
          </w:p>
        </w:tc>
        <w:tc>
          <w:tcPr>
            <w:tcW w:w="0" w:type="auto"/>
          </w:tcPr>
          <w:p w14:paraId="5E7916E7" w14:textId="77777777" w:rsidR="000169BA" w:rsidRDefault="006D7651">
            <w:pPr>
              <w:pStyle w:val="Compact"/>
            </w:pPr>
            <w:r>
              <w:t>10.134</w:t>
            </w:r>
          </w:p>
        </w:tc>
        <w:tc>
          <w:tcPr>
            <w:tcW w:w="0" w:type="auto"/>
          </w:tcPr>
          <w:p w14:paraId="66708172" w14:textId="77777777" w:rsidR="000169BA" w:rsidRDefault="006D7651">
            <w:pPr>
              <w:pStyle w:val="Compact"/>
            </w:pPr>
            <w:r>
              <w:t>0.45</w:t>
            </w:r>
          </w:p>
        </w:tc>
      </w:tr>
      <w:tr w:rsidR="000169BA" w14:paraId="1D04FA5E" w14:textId="77777777">
        <w:tc>
          <w:tcPr>
            <w:tcW w:w="0" w:type="auto"/>
          </w:tcPr>
          <w:p w14:paraId="23B7C324" w14:textId="77777777" w:rsidR="000169BA" w:rsidRDefault="006D7651">
            <w:pPr>
              <w:pStyle w:val="Compact"/>
              <w:jc w:val="center"/>
            </w:pPr>
            <w:r>
              <w:lastRenderedPageBreak/>
              <w:t>Sim02-24</w:t>
            </w:r>
          </w:p>
        </w:tc>
        <w:tc>
          <w:tcPr>
            <w:tcW w:w="0" w:type="auto"/>
          </w:tcPr>
          <w:p w14:paraId="5BC5F805" w14:textId="77777777" w:rsidR="000169BA" w:rsidRDefault="006D7651">
            <w:pPr>
              <w:pStyle w:val="Compact"/>
              <w:jc w:val="center"/>
            </w:pPr>
            <w:r>
              <w:t>24</w:t>
            </w:r>
          </w:p>
        </w:tc>
        <w:tc>
          <w:tcPr>
            <w:tcW w:w="0" w:type="auto"/>
          </w:tcPr>
          <w:p w14:paraId="54C8BDA5" w14:textId="77777777" w:rsidR="000169BA" w:rsidRDefault="006D7651">
            <w:pPr>
              <w:pStyle w:val="Compact"/>
            </w:pPr>
            <w:r>
              <w:t>0.1888</w:t>
            </w:r>
          </w:p>
        </w:tc>
        <w:tc>
          <w:tcPr>
            <w:tcW w:w="0" w:type="auto"/>
          </w:tcPr>
          <w:p w14:paraId="34203703" w14:textId="77777777" w:rsidR="000169BA" w:rsidRDefault="006D7651">
            <w:pPr>
              <w:pStyle w:val="Compact"/>
            </w:pPr>
            <w:r>
              <w:t>10.6571</w:t>
            </w:r>
          </w:p>
        </w:tc>
        <w:tc>
          <w:tcPr>
            <w:tcW w:w="0" w:type="auto"/>
          </w:tcPr>
          <w:p w14:paraId="52EB4049" w14:textId="77777777" w:rsidR="000169BA" w:rsidRDefault="006D7651">
            <w:pPr>
              <w:pStyle w:val="Compact"/>
            </w:pPr>
            <w:r>
              <w:t>1</w:t>
            </w:r>
          </w:p>
        </w:tc>
        <w:tc>
          <w:tcPr>
            <w:tcW w:w="0" w:type="auto"/>
          </w:tcPr>
          <w:p w14:paraId="260E1453" w14:textId="77777777" w:rsidR="000169BA" w:rsidRDefault="006D7651">
            <w:pPr>
              <w:pStyle w:val="Compact"/>
            </w:pPr>
            <w:r>
              <w:t>1</w:t>
            </w:r>
          </w:p>
        </w:tc>
        <w:tc>
          <w:tcPr>
            <w:tcW w:w="0" w:type="auto"/>
          </w:tcPr>
          <w:p w14:paraId="052E8BE6" w14:textId="77777777" w:rsidR="000169BA" w:rsidRDefault="006D7651">
            <w:pPr>
              <w:pStyle w:val="Compact"/>
            </w:pPr>
            <w:r>
              <w:t>10.1151</w:t>
            </w:r>
          </w:p>
        </w:tc>
        <w:tc>
          <w:tcPr>
            <w:tcW w:w="0" w:type="auto"/>
          </w:tcPr>
          <w:p w14:paraId="65B99E90" w14:textId="77777777" w:rsidR="000169BA" w:rsidRDefault="006D7651">
            <w:pPr>
              <w:pStyle w:val="Compact"/>
            </w:pPr>
            <w:r>
              <w:t>0.45</w:t>
            </w:r>
          </w:p>
        </w:tc>
      </w:tr>
      <w:tr w:rsidR="000169BA" w14:paraId="28ACCB5D" w14:textId="77777777">
        <w:tc>
          <w:tcPr>
            <w:tcW w:w="0" w:type="auto"/>
          </w:tcPr>
          <w:p w14:paraId="6305ABE2" w14:textId="77777777" w:rsidR="000169BA" w:rsidRDefault="006D7651">
            <w:pPr>
              <w:pStyle w:val="Compact"/>
              <w:jc w:val="center"/>
            </w:pPr>
            <w:r>
              <w:t>Sim02-25</w:t>
            </w:r>
          </w:p>
        </w:tc>
        <w:tc>
          <w:tcPr>
            <w:tcW w:w="0" w:type="auto"/>
          </w:tcPr>
          <w:p w14:paraId="6B9FDEBB" w14:textId="77777777" w:rsidR="000169BA" w:rsidRDefault="006D7651">
            <w:pPr>
              <w:pStyle w:val="Compact"/>
              <w:jc w:val="center"/>
            </w:pPr>
            <w:r>
              <w:t>25</w:t>
            </w:r>
          </w:p>
        </w:tc>
        <w:tc>
          <w:tcPr>
            <w:tcW w:w="0" w:type="auto"/>
          </w:tcPr>
          <w:p w14:paraId="6F309FC5" w14:textId="77777777" w:rsidR="000169BA" w:rsidRDefault="006D7651">
            <w:pPr>
              <w:pStyle w:val="Compact"/>
            </w:pPr>
            <w:r>
              <w:t>0.1919</w:t>
            </w:r>
          </w:p>
        </w:tc>
        <w:tc>
          <w:tcPr>
            <w:tcW w:w="0" w:type="auto"/>
          </w:tcPr>
          <w:p w14:paraId="376E41E0" w14:textId="77777777" w:rsidR="000169BA" w:rsidRDefault="006D7651">
            <w:pPr>
              <w:pStyle w:val="Compact"/>
            </w:pPr>
            <w:r>
              <w:t>9.6297</w:t>
            </w:r>
          </w:p>
        </w:tc>
        <w:tc>
          <w:tcPr>
            <w:tcW w:w="0" w:type="auto"/>
          </w:tcPr>
          <w:p w14:paraId="1BE20B37" w14:textId="77777777" w:rsidR="000169BA" w:rsidRDefault="006D7651">
            <w:pPr>
              <w:pStyle w:val="Compact"/>
            </w:pPr>
            <w:r>
              <w:t>1</w:t>
            </w:r>
          </w:p>
        </w:tc>
        <w:tc>
          <w:tcPr>
            <w:tcW w:w="0" w:type="auto"/>
          </w:tcPr>
          <w:p w14:paraId="49D4F27B" w14:textId="77777777" w:rsidR="000169BA" w:rsidRDefault="006D7651">
            <w:pPr>
              <w:pStyle w:val="Compact"/>
            </w:pPr>
            <w:r>
              <w:t>1</w:t>
            </w:r>
          </w:p>
        </w:tc>
        <w:tc>
          <w:tcPr>
            <w:tcW w:w="0" w:type="auto"/>
          </w:tcPr>
          <w:p w14:paraId="096726B0" w14:textId="77777777" w:rsidR="000169BA" w:rsidRDefault="006D7651">
            <w:pPr>
              <w:pStyle w:val="Compact"/>
            </w:pPr>
            <w:r>
              <w:t>9.6608</w:t>
            </w:r>
          </w:p>
        </w:tc>
        <w:tc>
          <w:tcPr>
            <w:tcW w:w="0" w:type="auto"/>
          </w:tcPr>
          <w:p w14:paraId="5543E4C9" w14:textId="77777777" w:rsidR="000169BA" w:rsidRDefault="006D7651">
            <w:pPr>
              <w:pStyle w:val="Compact"/>
            </w:pPr>
            <w:r>
              <w:t>0.45</w:t>
            </w:r>
          </w:p>
        </w:tc>
      </w:tr>
      <w:tr w:rsidR="000169BA" w14:paraId="2D7E4BDD" w14:textId="77777777">
        <w:tc>
          <w:tcPr>
            <w:tcW w:w="0" w:type="auto"/>
          </w:tcPr>
          <w:p w14:paraId="0802682F" w14:textId="77777777" w:rsidR="000169BA" w:rsidRDefault="006D7651">
            <w:pPr>
              <w:pStyle w:val="Compact"/>
              <w:jc w:val="center"/>
            </w:pPr>
            <w:r>
              <w:t>Sim02-26</w:t>
            </w:r>
          </w:p>
        </w:tc>
        <w:tc>
          <w:tcPr>
            <w:tcW w:w="0" w:type="auto"/>
          </w:tcPr>
          <w:p w14:paraId="5F638BCB" w14:textId="77777777" w:rsidR="000169BA" w:rsidRDefault="006D7651">
            <w:pPr>
              <w:pStyle w:val="Compact"/>
              <w:jc w:val="center"/>
            </w:pPr>
            <w:r>
              <w:t>26</w:t>
            </w:r>
          </w:p>
        </w:tc>
        <w:tc>
          <w:tcPr>
            <w:tcW w:w="0" w:type="auto"/>
          </w:tcPr>
          <w:p w14:paraId="08F6D7D8" w14:textId="77777777" w:rsidR="000169BA" w:rsidRDefault="006D7651">
            <w:pPr>
              <w:pStyle w:val="Compact"/>
            </w:pPr>
            <w:r>
              <w:t>0.1945</w:t>
            </w:r>
          </w:p>
        </w:tc>
        <w:tc>
          <w:tcPr>
            <w:tcW w:w="0" w:type="auto"/>
          </w:tcPr>
          <w:p w14:paraId="00C33EEE" w14:textId="77777777" w:rsidR="000169BA" w:rsidRDefault="006D7651">
            <w:pPr>
              <w:pStyle w:val="Compact"/>
            </w:pPr>
            <w:r>
              <w:t>8.4331</w:t>
            </w:r>
          </w:p>
        </w:tc>
        <w:tc>
          <w:tcPr>
            <w:tcW w:w="0" w:type="auto"/>
          </w:tcPr>
          <w:p w14:paraId="5D51F28C" w14:textId="77777777" w:rsidR="000169BA" w:rsidRDefault="006D7651">
            <w:pPr>
              <w:pStyle w:val="Compact"/>
            </w:pPr>
            <w:r>
              <w:t>1</w:t>
            </w:r>
          </w:p>
        </w:tc>
        <w:tc>
          <w:tcPr>
            <w:tcW w:w="0" w:type="auto"/>
          </w:tcPr>
          <w:p w14:paraId="2BD2C6A5" w14:textId="77777777" w:rsidR="000169BA" w:rsidRDefault="006D7651">
            <w:pPr>
              <w:pStyle w:val="Compact"/>
            </w:pPr>
            <w:r>
              <w:t>1</w:t>
            </w:r>
          </w:p>
        </w:tc>
        <w:tc>
          <w:tcPr>
            <w:tcW w:w="0" w:type="auto"/>
          </w:tcPr>
          <w:p w14:paraId="501B6874" w14:textId="77777777" w:rsidR="000169BA" w:rsidRDefault="006D7651">
            <w:pPr>
              <w:pStyle w:val="Compact"/>
            </w:pPr>
            <w:r>
              <w:t>8.7821</w:t>
            </w:r>
          </w:p>
        </w:tc>
        <w:tc>
          <w:tcPr>
            <w:tcW w:w="0" w:type="auto"/>
          </w:tcPr>
          <w:p w14:paraId="4683130A" w14:textId="77777777" w:rsidR="000169BA" w:rsidRDefault="006D7651">
            <w:pPr>
              <w:pStyle w:val="Compact"/>
            </w:pPr>
            <w:r>
              <w:t>0.45</w:t>
            </w:r>
          </w:p>
        </w:tc>
      </w:tr>
      <w:tr w:rsidR="000169BA" w14:paraId="36801005" w14:textId="77777777">
        <w:tc>
          <w:tcPr>
            <w:tcW w:w="0" w:type="auto"/>
          </w:tcPr>
          <w:p w14:paraId="61311FF8" w14:textId="77777777" w:rsidR="000169BA" w:rsidRDefault="006D7651">
            <w:pPr>
              <w:pStyle w:val="Compact"/>
              <w:jc w:val="center"/>
            </w:pPr>
            <w:r>
              <w:t>Sim02-27</w:t>
            </w:r>
          </w:p>
        </w:tc>
        <w:tc>
          <w:tcPr>
            <w:tcW w:w="0" w:type="auto"/>
          </w:tcPr>
          <w:p w14:paraId="34A46042" w14:textId="77777777" w:rsidR="000169BA" w:rsidRDefault="006D7651">
            <w:pPr>
              <w:pStyle w:val="Compact"/>
              <w:jc w:val="center"/>
            </w:pPr>
            <w:r>
              <w:t>27</w:t>
            </w:r>
          </w:p>
        </w:tc>
        <w:tc>
          <w:tcPr>
            <w:tcW w:w="0" w:type="auto"/>
          </w:tcPr>
          <w:p w14:paraId="210DA4C9" w14:textId="77777777" w:rsidR="000169BA" w:rsidRDefault="006D7651">
            <w:pPr>
              <w:pStyle w:val="Compact"/>
            </w:pPr>
            <w:r>
              <w:t>0.1967</w:t>
            </w:r>
          </w:p>
        </w:tc>
        <w:tc>
          <w:tcPr>
            <w:tcW w:w="0" w:type="auto"/>
          </w:tcPr>
          <w:p w14:paraId="23778093" w14:textId="77777777" w:rsidR="000169BA" w:rsidRDefault="006D7651">
            <w:pPr>
              <w:pStyle w:val="Compact"/>
            </w:pPr>
            <w:r>
              <w:t>10.4921</w:t>
            </w:r>
          </w:p>
        </w:tc>
        <w:tc>
          <w:tcPr>
            <w:tcW w:w="0" w:type="auto"/>
          </w:tcPr>
          <w:p w14:paraId="3A8C3ACE" w14:textId="77777777" w:rsidR="000169BA" w:rsidRDefault="006D7651">
            <w:pPr>
              <w:pStyle w:val="Compact"/>
            </w:pPr>
            <w:r>
              <w:t>1</w:t>
            </w:r>
          </w:p>
        </w:tc>
        <w:tc>
          <w:tcPr>
            <w:tcW w:w="0" w:type="auto"/>
          </w:tcPr>
          <w:p w14:paraId="30B8BB8A" w14:textId="77777777" w:rsidR="000169BA" w:rsidRDefault="006D7651">
            <w:pPr>
              <w:pStyle w:val="Compact"/>
            </w:pPr>
            <w:r>
              <w:t>1</w:t>
            </w:r>
          </w:p>
        </w:tc>
        <w:tc>
          <w:tcPr>
            <w:tcW w:w="0" w:type="auto"/>
          </w:tcPr>
          <w:p w14:paraId="39FF7AA5" w14:textId="77777777" w:rsidR="000169BA" w:rsidRDefault="006D7651">
            <w:pPr>
              <w:pStyle w:val="Compact"/>
            </w:pPr>
            <w:r>
              <w:t>9.8995</w:t>
            </w:r>
          </w:p>
        </w:tc>
        <w:tc>
          <w:tcPr>
            <w:tcW w:w="0" w:type="auto"/>
          </w:tcPr>
          <w:p w14:paraId="1910D9CB" w14:textId="77777777" w:rsidR="000169BA" w:rsidRDefault="006D7651">
            <w:pPr>
              <w:pStyle w:val="Compact"/>
            </w:pPr>
            <w:r>
              <w:t>0.45</w:t>
            </w:r>
          </w:p>
        </w:tc>
      </w:tr>
      <w:tr w:rsidR="000169BA" w14:paraId="1556C0E3" w14:textId="77777777">
        <w:tc>
          <w:tcPr>
            <w:tcW w:w="0" w:type="auto"/>
          </w:tcPr>
          <w:p w14:paraId="69F37066" w14:textId="77777777" w:rsidR="000169BA" w:rsidRDefault="006D7651">
            <w:pPr>
              <w:pStyle w:val="Compact"/>
              <w:jc w:val="center"/>
            </w:pPr>
            <w:r>
              <w:t>Sim02-28</w:t>
            </w:r>
          </w:p>
        </w:tc>
        <w:tc>
          <w:tcPr>
            <w:tcW w:w="0" w:type="auto"/>
          </w:tcPr>
          <w:p w14:paraId="3B2BD810" w14:textId="77777777" w:rsidR="000169BA" w:rsidRDefault="006D7651">
            <w:pPr>
              <w:pStyle w:val="Compact"/>
              <w:jc w:val="center"/>
            </w:pPr>
            <w:r>
              <w:t>28</w:t>
            </w:r>
          </w:p>
        </w:tc>
        <w:tc>
          <w:tcPr>
            <w:tcW w:w="0" w:type="auto"/>
          </w:tcPr>
          <w:p w14:paraId="1C0CC3F1" w14:textId="77777777" w:rsidR="000169BA" w:rsidRDefault="006D7651">
            <w:pPr>
              <w:pStyle w:val="Compact"/>
            </w:pPr>
            <w:r>
              <w:t>0.1983</w:t>
            </w:r>
          </w:p>
        </w:tc>
        <w:tc>
          <w:tcPr>
            <w:tcW w:w="0" w:type="auto"/>
          </w:tcPr>
          <w:p w14:paraId="30C5BE22" w14:textId="77777777" w:rsidR="000169BA" w:rsidRDefault="006D7651">
            <w:pPr>
              <w:pStyle w:val="Compact"/>
            </w:pPr>
            <w:r>
              <w:t>11.135</w:t>
            </w:r>
          </w:p>
        </w:tc>
        <w:tc>
          <w:tcPr>
            <w:tcW w:w="0" w:type="auto"/>
          </w:tcPr>
          <w:p w14:paraId="2D1BE011" w14:textId="77777777" w:rsidR="000169BA" w:rsidRDefault="006D7651">
            <w:pPr>
              <w:pStyle w:val="Compact"/>
            </w:pPr>
            <w:r>
              <w:t>1</w:t>
            </w:r>
          </w:p>
        </w:tc>
        <w:tc>
          <w:tcPr>
            <w:tcW w:w="0" w:type="auto"/>
          </w:tcPr>
          <w:p w14:paraId="216FAB1E" w14:textId="77777777" w:rsidR="000169BA" w:rsidRDefault="006D7651">
            <w:pPr>
              <w:pStyle w:val="Compact"/>
            </w:pPr>
            <w:r>
              <w:t>1</w:t>
            </w:r>
          </w:p>
        </w:tc>
        <w:tc>
          <w:tcPr>
            <w:tcW w:w="0" w:type="auto"/>
          </w:tcPr>
          <w:p w14:paraId="5404678D" w14:textId="77777777" w:rsidR="000169BA" w:rsidRDefault="006D7651">
            <w:pPr>
              <w:pStyle w:val="Compact"/>
            </w:pPr>
            <w:r>
              <w:t>9.2481</w:t>
            </w:r>
          </w:p>
        </w:tc>
        <w:tc>
          <w:tcPr>
            <w:tcW w:w="0" w:type="auto"/>
          </w:tcPr>
          <w:p w14:paraId="48057B44" w14:textId="77777777" w:rsidR="000169BA" w:rsidRDefault="006D7651">
            <w:pPr>
              <w:pStyle w:val="Compact"/>
            </w:pPr>
            <w:r>
              <w:t>0.45</w:t>
            </w:r>
          </w:p>
        </w:tc>
      </w:tr>
      <w:tr w:rsidR="000169BA" w14:paraId="6BAA4C3E" w14:textId="77777777">
        <w:tc>
          <w:tcPr>
            <w:tcW w:w="0" w:type="auto"/>
          </w:tcPr>
          <w:p w14:paraId="3C328E7F" w14:textId="77777777" w:rsidR="000169BA" w:rsidRDefault="006D7651">
            <w:pPr>
              <w:pStyle w:val="Compact"/>
              <w:jc w:val="center"/>
            </w:pPr>
            <w:r>
              <w:t>Sim02-29</w:t>
            </w:r>
          </w:p>
        </w:tc>
        <w:tc>
          <w:tcPr>
            <w:tcW w:w="0" w:type="auto"/>
          </w:tcPr>
          <w:p w14:paraId="7A91634B" w14:textId="77777777" w:rsidR="000169BA" w:rsidRDefault="006D7651">
            <w:pPr>
              <w:pStyle w:val="Compact"/>
              <w:jc w:val="center"/>
            </w:pPr>
            <w:r>
              <w:t>29</w:t>
            </w:r>
          </w:p>
        </w:tc>
        <w:tc>
          <w:tcPr>
            <w:tcW w:w="0" w:type="auto"/>
          </w:tcPr>
          <w:p w14:paraId="369B2730" w14:textId="77777777" w:rsidR="000169BA" w:rsidRDefault="006D7651">
            <w:pPr>
              <w:pStyle w:val="Compact"/>
            </w:pPr>
            <w:r>
              <w:t>0.1994</w:t>
            </w:r>
          </w:p>
        </w:tc>
        <w:tc>
          <w:tcPr>
            <w:tcW w:w="0" w:type="auto"/>
          </w:tcPr>
          <w:p w14:paraId="793B287D" w14:textId="77777777" w:rsidR="000169BA" w:rsidRDefault="006D7651">
            <w:pPr>
              <w:pStyle w:val="Compact"/>
            </w:pPr>
            <w:r>
              <w:t>10.109</w:t>
            </w:r>
          </w:p>
        </w:tc>
        <w:tc>
          <w:tcPr>
            <w:tcW w:w="0" w:type="auto"/>
          </w:tcPr>
          <w:p w14:paraId="6D8D2B42" w14:textId="77777777" w:rsidR="000169BA" w:rsidRDefault="006D7651">
            <w:pPr>
              <w:pStyle w:val="Compact"/>
            </w:pPr>
            <w:r>
              <w:t>1</w:t>
            </w:r>
          </w:p>
        </w:tc>
        <w:tc>
          <w:tcPr>
            <w:tcW w:w="0" w:type="auto"/>
          </w:tcPr>
          <w:p w14:paraId="5BC179E3" w14:textId="77777777" w:rsidR="000169BA" w:rsidRDefault="006D7651">
            <w:pPr>
              <w:pStyle w:val="Compact"/>
            </w:pPr>
            <w:r>
              <w:t>1</w:t>
            </w:r>
          </w:p>
        </w:tc>
        <w:tc>
          <w:tcPr>
            <w:tcW w:w="0" w:type="auto"/>
          </w:tcPr>
          <w:p w14:paraId="286DDD7F" w14:textId="77777777" w:rsidR="000169BA" w:rsidRDefault="006D7651">
            <w:pPr>
              <w:pStyle w:val="Compact"/>
            </w:pPr>
            <w:r>
              <w:t>10.4398</w:t>
            </w:r>
          </w:p>
        </w:tc>
        <w:tc>
          <w:tcPr>
            <w:tcW w:w="0" w:type="auto"/>
          </w:tcPr>
          <w:p w14:paraId="19D7176C" w14:textId="77777777" w:rsidR="000169BA" w:rsidRDefault="006D7651">
            <w:pPr>
              <w:pStyle w:val="Compact"/>
            </w:pPr>
            <w:r>
              <w:t>0.45</w:t>
            </w:r>
          </w:p>
        </w:tc>
      </w:tr>
      <w:tr w:rsidR="000169BA" w14:paraId="754CB339" w14:textId="77777777">
        <w:tc>
          <w:tcPr>
            <w:tcW w:w="0" w:type="auto"/>
          </w:tcPr>
          <w:p w14:paraId="7F3BE7B2" w14:textId="77777777" w:rsidR="000169BA" w:rsidRDefault="006D7651">
            <w:pPr>
              <w:pStyle w:val="Compact"/>
              <w:jc w:val="center"/>
            </w:pPr>
            <w:r>
              <w:t>Sim02-30</w:t>
            </w:r>
          </w:p>
        </w:tc>
        <w:tc>
          <w:tcPr>
            <w:tcW w:w="0" w:type="auto"/>
          </w:tcPr>
          <w:p w14:paraId="38349D90" w14:textId="77777777" w:rsidR="000169BA" w:rsidRDefault="006D7651">
            <w:pPr>
              <w:pStyle w:val="Compact"/>
              <w:jc w:val="center"/>
            </w:pPr>
            <w:r>
              <w:t>30</w:t>
            </w:r>
          </w:p>
        </w:tc>
        <w:tc>
          <w:tcPr>
            <w:tcW w:w="0" w:type="auto"/>
          </w:tcPr>
          <w:p w14:paraId="558D6791" w14:textId="77777777" w:rsidR="000169BA" w:rsidRDefault="006D7651">
            <w:pPr>
              <w:pStyle w:val="Compact"/>
            </w:pPr>
            <w:r>
              <w:t>0.1999</w:t>
            </w:r>
          </w:p>
        </w:tc>
        <w:tc>
          <w:tcPr>
            <w:tcW w:w="0" w:type="auto"/>
          </w:tcPr>
          <w:p w14:paraId="2CCAFFBE" w14:textId="77777777" w:rsidR="000169BA" w:rsidRDefault="006D7651">
            <w:pPr>
              <w:pStyle w:val="Compact"/>
            </w:pPr>
            <w:r>
              <w:t>9.5404</w:t>
            </w:r>
          </w:p>
        </w:tc>
        <w:tc>
          <w:tcPr>
            <w:tcW w:w="0" w:type="auto"/>
          </w:tcPr>
          <w:p w14:paraId="02C1DC3E" w14:textId="77777777" w:rsidR="000169BA" w:rsidRDefault="006D7651">
            <w:pPr>
              <w:pStyle w:val="Compact"/>
            </w:pPr>
            <w:r>
              <w:t>1</w:t>
            </w:r>
          </w:p>
        </w:tc>
        <w:tc>
          <w:tcPr>
            <w:tcW w:w="0" w:type="auto"/>
          </w:tcPr>
          <w:p w14:paraId="622ADD2F" w14:textId="77777777" w:rsidR="000169BA" w:rsidRDefault="006D7651">
            <w:pPr>
              <w:pStyle w:val="Compact"/>
            </w:pPr>
            <w:r>
              <w:t>1</w:t>
            </w:r>
          </w:p>
        </w:tc>
        <w:tc>
          <w:tcPr>
            <w:tcW w:w="0" w:type="auto"/>
          </w:tcPr>
          <w:p w14:paraId="217449CB" w14:textId="77777777" w:rsidR="000169BA" w:rsidRDefault="006D7651">
            <w:pPr>
              <w:pStyle w:val="Compact"/>
            </w:pPr>
            <w:r>
              <w:t>10.1114</w:t>
            </w:r>
          </w:p>
        </w:tc>
        <w:tc>
          <w:tcPr>
            <w:tcW w:w="0" w:type="auto"/>
          </w:tcPr>
          <w:p w14:paraId="74DBD4F5" w14:textId="77777777" w:rsidR="000169BA" w:rsidRDefault="006D7651">
            <w:pPr>
              <w:pStyle w:val="Compact"/>
              <w:rPr>
                <w:ins w:id="576" w:author="Maarten Blaauw" w:date="2020-11-08T17:27:00Z"/>
              </w:rPr>
            </w:pPr>
            <w:r>
              <w:t>0.45</w:t>
            </w:r>
          </w:p>
          <w:p w14:paraId="113002D6" w14:textId="77777777" w:rsidR="007D3F65" w:rsidRDefault="007D3F65">
            <w:pPr>
              <w:pStyle w:val="Compact"/>
              <w:rPr>
                <w:ins w:id="577" w:author="Maarten Blaauw" w:date="2020-11-08T17:27:00Z"/>
              </w:rPr>
            </w:pPr>
          </w:p>
          <w:p w14:paraId="0CE502FA" w14:textId="77777777" w:rsidR="007D3F65" w:rsidRDefault="007D3F65">
            <w:pPr>
              <w:pStyle w:val="Compact"/>
              <w:rPr>
                <w:ins w:id="578" w:author="Maarten Blaauw" w:date="2020-11-08T17:27:00Z"/>
              </w:rPr>
            </w:pPr>
          </w:p>
          <w:p w14:paraId="053FA294" w14:textId="79E97972" w:rsidR="007D3F65" w:rsidRDefault="007D3F65">
            <w:pPr>
              <w:pStyle w:val="Compact"/>
            </w:pPr>
          </w:p>
        </w:tc>
      </w:tr>
      <w:tr w:rsidR="000169BA" w14:paraId="20BE9F60" w14:textId="77777777">
        <w:tc>
          <w:tcPr>
            <w:tcW w:w="0" w:type="auto"/>
          </w:tcPr>
          <w:p w14:paraId="1A847909" w14:textId="77777777" w:rsidR="000169BA" w:rsidRDefault="006D7651">
            <w:pPr>
              <w:pStyle w:val="Compact"/>
              <w:jc w:val="center"/>
            </w:pPr>
            <w:r>
              <w:t>Label</w:t>
            </w:r>
          </w:p>
        </w:tc>
        <w:tc>
          <w:tcPr>
            <w:tcW w:w="0" w:type="auto"/>
          </w:tcPr>
          <w:p w14:paraId="67241453" w14:textId="77777777" w:rsidR="000169BA" w:rsidRDefault="006D7651">
            <w:pPr>
              <w:pStyle w:val="Compact"/>
              <w:jc w:val="center"/>
            </w:pPr>
            <w:r>
              <w:t>Depth</w:t>
            </w:r>
          </w:p>
        </w:tc>
        <w:tc>
          <w:tcPr>
            <w:tcW w:w="0" w:type="auto"/>
          </w:tcPr>
          <w:p w14:paraId="6E2CADFC" w14:textId="77777777" w:rsidR="000169BA" w:rsidRDefault="006D7651">
            <w:pPr>
              <w:pStyle w:val="Compact"/>
            </w:pPr>
            <w:r>
              <w:t>Density</w:t>
            </w:r>
          </w:p>
        </w:tc>
        <w:tc>
          <w:tcPr>
            <w:tcW w:w="0" w:type="auto"/>
          </w:tcPr>
          <w:p w14:paraId="431B83B9" w14:textId="77777777" w:rsidR="000169BA" w:rsidRDefault="006D7651">
            <w:pPr>
              <w:pStyle w:val="Compact"/>
            </w:pPr>
            <w:r>
              <w:t>210Pb</w:t>
            </w:r>
          </w:p>
        </w:tc>
        <w:tc>
          <w:tcPr>
            <w:tcW w:w="0" w:type="auto"/>
          </w:tcPr>
          <w:p w14:paraId="11992EB2" w14:textId="77777777" w:rsidR="000169BA" w:rsidRDefault="006D7651">
            <w:pPr>
              <w:pStyle w:val="Compact"/>
            </w:pPr>
            <w:r>
              <w:t>sd(210Pb)</w:t>
            </w:r>
          </w:p>
        </w:tc>
        <w:tc>
          <w:tcPr>
            <w:tcW w:w="0" w:type="auto"/>
          </w:tcPr>
          <w:p w14:paraId="3CA11803" w14:textId="77777777" w:rsidR="000169BA" w:rsidRDefault="006D7651">
            <w:pPr>
              <w:pStyle w:val="Compact"/>
            </w:pPr>
            <w:r>
              <w:t>Thickness</w:t>
            </w:r>
          </w:p>
        </w:tc>
        <w:tc>
          <w:tcPr>
            <w:tcW w:w="0" w:type="auto"/>
          </w:tcPr>
          <w:p w14:paraId="0B231185" w14:textId="77777777" w:rsidR="000169BA" w:rsidRDefault="006D7651">
            <w:pPr>
              <w:pStyle w:val="Compact"/>
            </w:pPr>
            <w:r>
              <w:t>226Ra</w:t>
            </w:r>
          </w:p>
        </w:tc>
        <w:tc>
          <w:tcPr>
            <w:tcW w:w="0" w:type="auto"/>
          </w:tcPr>
          <w:p w14:paraId="5B63DA68" w14:textId="77777777" w:rsidR="000169BA" w:rsidRDefault="006D7651">
            <w:pPr>
              <w:pStyle w:val="Compact"/>
            </w:pPr>
            <w:r>
              <w:t>sd(226Ra)</w:t>
            </w:r>
          </w:p>
        </w:tc>
      </w:tr>
      <w:tr w:rsidR="000169BA" w14:paraId="377CBC84" w14:textId="77777777">
        <w:tc>
          <w:tcPr>
            <w:tcW w:w="0" w:type="auto"/>
          </w:tcPr>
          <w:p w14:paraId="4BF4E650" w14:textId="77777777" w:rsidR="000169BA" w:rsidRDefault="000169BA"/>
        </w:tc>
        <w:tc>
          <w:tcPr>
            <w:tcW w:w="0" w:type="auto"/>
          </w:tcPr>
          <w:p w14:paraId="0D346CFF" w14:textId="77777777" w:rsidR="000169BA" w:rsidRDefault="006D7651">
            <w:pPr>
              <w:pStyle w:val="Compact"/>
              <w:jc w:val="center"/>
            </w:pPr>
            <w:r>
              <w:t>(cm)</w:t>
            </w:r>
          </w:p>
        </w:tc>
        <w:tc>
          <w:tcPr>
            <w:tcW w:w="0" w:type="auto"/>
          </w:tcPr>
          <w:p w14:paraId="2F4635A0" w14:textId="77777777" w:rsidR="000169BA" w:rsidRDefault="006D7651">
            <w:pPr>
              <w:pStyle w:val="Compact"/>
            </w:pPr>
            <w:r>
              <w:t>(</w:t>
            </w:r>
            <m:oMath>
              <m:r>
                <w:rPr>
                  <w:rFonts w:ascii="Cambria Math" w:hAnsi="Cambria Math"/>
                </w:rPr>
                <m:t>g/c</m:t>
              </m:r>
              <m:sSup>
                <m:sSupPr>
                  <m:ctrlPr>
                    <w:rPr>
                      <w:rFonts w:ascii="Cambria Math" w:hAnsi="Cambria Math"/>
                    </w:rPr>
                  </m:ctrlPr>
                </m:sSupPr>
                <m:e>
                  <m:r>
                    <w:rPr>
                      <w:rFonts w:ascii="Cambria Math" w:hAnsi="Cambria Math"/>
                    </w:rPr>
                    <m:t>m</m:t>
                  </m:r>
                </m:e>
                <m:sup>
                  <m:r>
                    <w:rPr>
                      <w:rFonts w:ascii="Cambria Math" w:hAnsi="Cambria Math"/>
                    </w:rPr>
                    <m:t>3</m:t>
                  </m:r>
                </m:sup>
              </m:sSup>
            </m:oMath>
            <w:r>
              <w:t>)</w:t>
            </w:r>
          </w:p>
        </w:tc>
        <w:tc>
          <w:tcPr>
            <w:tcW w:w="0" w:type="auto"/>
          </w:tcPr>
          <w:p w14:paraId="3383FD70" w14:textId="77777777" w:rsidR="000169BA" w:rsidRDefault="006D7651">
            <w:pPr>
              <w:pStyle w:val="Compact"/>
            </w:pPr>
            <w:r>
              <w:t>(Bq/kg)</w:t>
            </w:r>
          </w:p>
        </w:tc>
        <w:tc>
          <w:tcPr>
            <w:tcW w:w="0" w:type="auto"/>
          </w:tcPr>
          <w:p w14:paraId="699E8202" w14:textId="77777777" w:rsidR="000169BA" w:rsidRDefault="000169BA"/>
        </w:tc>
        <w:tc>
          <w:tcPr>
            <w:tcW w:w="0" w:type="auto"/>
          </w:tcPr>
          <w:p w14:paraId="00EE7C25" w14:textId="77777777" w:rsidR="000169BA" w:rsidRDefault="006D7651">
            <w:pPr>
              <w:pStyle w:val="Compact"/>
            </w:pPr>
            <w:r>
              <w:t>(cm)</w:t>
            </w:r>
          </w:p>
        </w:tc>
        <w:tc>
          <w:tcPr>
            <w:tcW w:w="0" w:type="auto"/>
          </w:tcPr>
          <w:p w14:paraId="581D3CC1" w14:textId="77777777" w:rsidR="000169BA" w:rsidRDefault="006D7651">
            <w:pPr>
              <w:pStyle w:val="Compact"/>
            </w:pPr>
            <w:r>
              <w:t>(Bq/kg)</w:t>
            </w:r>
          </w:p>
        </w:tc>
        <w:tc>
          <w:tcPr>
            <w:tcW w:w="0" w:type="auto"/>
          </w:tcPr>
          <w:p w14:paraId="74B0A37C" w14:textId="77777777" w:rsidR="000169BA" w:rsidRDefault="000169BA"/>
        </w:tc>
      </w:tr>
      <w:tr w:rsidR="000169BA" w14:paraId="5167C87F" w14:textId="77777777">
        <w:tc>
          <w:tcPr>
            <w:tcW w:w="0" w:type="auto"/>
          </w:tcPr>
          <w:p w14:paraId="4758E028" w14:textId="77777777" w:rsidR="000169BA" w:rsidRDefault="006D7651">
            <w:pPr>
              <w:pStyle w:val="Compact"/>
              <w:jc w:val="center"/>
            </w:pPr>
            <w:r>
              <w:t>Sim03-01</w:t>
            </w:r>
          </w:p>
        </w:tc>
        <w:tc>
          <w:tcPr>
            <w:tcW w:w="0" w:type="auto"/>
          </w:tcPr>
          <w:p w14:paraId="379C2DF5" w14:textId="77777777" w:rsidR="000169BA" w:rsidRDefault="006D7651">
            <w:pPr>
              <w:pStyle w:val="Compact"/>
              <w:jc w:val="center"/>
            </w:pPr>
            <w:r>
              <w:t>1</w:t>
            </w:r>
          </w:p>
        </w:tc>
        <w:tc>
          <w:tcPr>
            <w:tcW w:w="0" w:type="auto"/>
          </w:tcPr>
          <w:p w14:paraId="7D9BD828" w14:textId="77777777" w:rsidR="000169BA" w:rsidRDefault="006D7651">
            <w:pPr>
              <w:pStyle w:val="Compact"/>
            </w:pPr>
            <w:r>
              <w:t>0.1001</w:t>
            </w:r>
          </w:p>
        </w:tc>
        <w:tc>
          <w:tcPr>
            <w:tcW w:w="0" w:type="auto"/>
          </w:tcPr>
          <w:p w14:paraId="5EC073A9" w14:textId="77777777" w:rsidR="000169BA" w:rsidRDefault="006D7651">
            <w:pPr>
              <w:pStyle w:val="Compact"/>
            </w:pPr>
            <w:r>
              <w:t>6384.1354</w:t>
            </w:r>
          </w:p>
        </w:tc>
        <w:tc>
          <w:tcPr>
            <w:tcW w:w="0" w:type="auto"/>
          </w:tcPr>
          <w:p w14:paraId="1822016C" w14:textId="77777777" w:rsidR="000169BA" w:rsidRDefault="006D7651">
            <w:pPr>
              <w:pStyle w:val="Compact"/>
            </w:pPr>
            <w:r>
              <w:t>287.2861</w:t>
            </w:r>
          </w:p>
        </w:tc>
        <w:tc>
          <w:tcPr>
            <w:tcW w:w="0" w:type="auto"/>
          </w:tcPr>
          <w:p w14:paraId="6B9D5CB4" w14:textId="77777777" w:rsidR="000169BA" w:rsidRDefault="006D7651">
            <w:pPr>
              <w:pStyle w:val="Compact"/>
            </w:pPr>
            <w:r>
              <w:t>1</w:t>
            </w:r>
          </w:p>
        </w:tc>
        <w:tc>
          <w:tcPr>
            <w:tcW w:w="0" w:type="auto"/>
          </w:tcPr>
          <w:p w14:paraId="0EFA68BE" w14:textId="77777777" w:rsidR="000169BA" w:rsidRDefault="006D7651">
            <w:pPr>
              <w:pStyle w:val="Compact"/>
            </w:pPr>
            <w:r>
              <w:t>15.8007</w:t>
            </w:r>
          </w:p>
        </w:tc>
        <w:tc>
          <w:tcPr>
            <w:tcW w:w="0" w:type="auto"/>
          </w:tcPr>
          <w:p w14:paraId="37910489" w14:textId="77777777" w:rsidR="000169BA" w:rsidRDefault="006D7651">
            <w:pPr>
              <w:pStyle w:val="Compact"/>
            </w:pPr>
            <w:r>
              <w:t>0.675</w:t>
            </w:r>
          </w:p>
        </w:tc>
      </w:tr>
      <w:tr w:rsidR="000169BA" w14:paraId="787FBD8E" w14:textId="77777777">
        <w:tc>
          <w:tcPr>
            <w:tcW w:w="0" w:type="auto"/>
          </w:tcPr>
          <w:p w14:paraId="158389FB" w14:textId="77777777" w:rsidR="000169BA" w:rsidRDefault="006D7651">
            <w:pPr>
              <w:pStyle w:val="Compact"/>
              <w:jc w:val="center"/>
            </w:pPr>
            <w:r>
              <w:t>Sim03-02</w:t>
            </w:r>
          </w:p>
        </w:tc>
        <w:tc>
          <w:tcPr>
            <w:tcW w:w="0" w:type="auto"/>
          </w:tcPr>
          <w:p w14:paraId="72510D7D" w14:textId="77777777" w:rsidR="000169BA" w:rsidRDefault="006D7651">
            <w:pPr>
              <w:pStyle w:val="Compact"/>
              <w:jc w:val="center"/>
            </w:pPr>
            <w:r>
              <w:t>2</w:t>
            </w:r>
          </w:p>
        </w:tc>
        <w:tc>
          <w:tcPr>
            <w:tcW w:w="0" w:type="auto"/>
          </w:tcPr>
          <w:p w14:paraId="2A7F742A" w14:textId="77777777" w:rsidR="000169BA" w:rsidRDefault="006D7651">
            <w:pPr>
              <w:pStyle w:val="Compact"/>
            </w:pPr>
            <w:r>
              <w:t>0.1006</w:t>
            </w:r>
          </w:p>
        </w:tc>
        <w:tc>
          <w:tcPr>
            <w:tcW w:w="0" w:type="auto"/>
          </w:tcPr>
          <w:p w14:paraId="76983D8E" w14:textId="77777777" w:rsidR="000169BA" w:rsidRDefault="006D7651">
            <w:pPr>
              <w:pStyle w:val="Compact"/>
            </w:pPr>
            <w:r>
              <w:t>3550.0809</w:t>
            </w:r>
          </w:p>
        </w:tc>
        <w:tc>
          <w:tcPr>
            <w:tcW w:w="0" w:type="auto"/>
          </w:tcPr>
          <w:p w14:paraId="497E69AB" w14:textId="77777777" w:rsidR="000169BA" w:rsidRDefault="006D7651">
            <w:pPr>
              <w:pStyle w:val="Compact"/>
            </w:pPr>
            <w:r>
              <w:t>159.7536</w:t>
            </w:r>
          </w:p>
        </w:tc>
        <w:tc>
          <w:tcPr>
            <w:tcW w:w="0" w:type="auto"/>
          </w:tcPr>
          <w:p w14:paraId="11A8B358" w14:textId="77777777" w:rsidR="000169BA" w:rsidRDefault="006D7651">
            <w:pPr>
              <w:pStyle w:val="Compact"/>
            </w:pPr>
            <w:r>
              <w:t>1</w:t>
            </w:r>
          </w:p>
        </w:tc>
        <w:tc>
          <w:tcPr>
            <w:tcW w:w="0" w:type="auto"/>
          </w:tcPr>
          <w:p w14:paraId="0FF4F1DE" w14:textId="77777777" w:rsidR="000169BA" w:rsidRDefault="006D7651">
            <w:pPr>
              <w:pStyle w:val="Compact"/>
            </w:pPr>
            <w:r>
              <w:t>14.5245</w:t>
            </w:r>
          </w:p>
        </w:tc>
        <w:tc>
          <w:tcPr>
            <w:tcW w:w="0" w:type="auto"/>
          </w:tcPr>
          <w:p w14:paraId="42EF7C48" w14:textId="77777777" w:rsidR="000169BA" w:rsidRDefault="006D7651">
            <w:pPr>
              <w:pStyle w:val="Compact"/>
            </w:pPr>
            <w:r>
              <w:t>0.675</w:t>
            </w:r>
          </w:p>
        </w:tc>
      </w:tr>
      <w:tr w:rsidR="000169BA" w14:paraId="616F70F9" w14:textId="77777777">
        <w:tc>
          <w:tcPr>
            <w:tcW w:w="0" w:type="auto"/>
          </w:tcPr>
          <w:p w14:paraId="5797E3E6" w14:textId="77777777" w:rsidR="000169BA" w:rsidRDefault="006D7651">
            <w:pPr>
              <w:pStyle w:val="Compact"/>
              <w:jc w:val="center"/>
            </w:pPr>
            <w:r>
              <w:t>Sim03-03</w:t>
            </w:r>
          </w:p>
        </w:tc>
        <w:tc>
          <w:tcPr>
            <w:tcW w:w="0" w:type="auto"/>
          </w:tcPr>
          <w:p w14:paraId="790EDD5F" w14:textId="77777777" w:rsidR="000169BA" w:rsidRDefault="006D7651">
            <w:pPr>
              <w:pStyle w:val="Compact"/>
              <w:jc w:val="center"/>
            </w:pPr>
            <w:r>
              <w:t>3</w:t>
            </w:r>
          </w:p>
        </w:tc>
        <w:tc>
          <w:tcPr>
            <w:tcW w:w="0" w:type="auto"/>
          </w:tcPr>
          <w:p w14:paraId="4A4F7827" w14:textId="77777777" w:rsidR="000169BA" w:rsidRDefault="006D7651">
            <w:pPr>
              <w:pStyle w:val="Compact"/>
            </w:pPr>
            <w:r>
              <w:t>0.1017</w:t>
            </w:r>
          </w:p>
        </w:tc>
        <w:tc>
          <w:tcPr>
            <w:tcW w:w="0" w:type="auto"/>
          </w:tcPr>
          <w:p w14:paraId="65C146B5" w14:textId="77777777" w:rsidR="000169BA" w:rsidRDefault="006D7651">
            <w:pPr>
              <w:pStyle w:val="Compact"/>
            </w:pPr>
            <w:r>
              <w:t>1954.5702</w:t>
            </w:r>
          </w:p>
        </w:tc>
        <w:tc>
          <w:tcPr>
            <w:tcW w:w="0" w:type="auto"/>
          </w:tcPr>
          <w:p w14:paraId="42C28617" w14:textId="77777777" w:rsidR="000169BA" w:rsidRDefault="006D7651">
            <w:pPr>
              <w:pStyle w:val="Compact"/>
            </w:pPr>
            <w:r>
              <w:t>87.9557</w:t>
            </w:r>
          </w:p>
        </w:tc>
        <w:tc>
          <w:tcPr>
            <w:tcW w:w="0" w:type="auto"/>
          </w:tcPr>
          <w:p w14:paraId="3B9EEF41" w14:textId="77777777" w:rsidR="000169BA" w:rsidRDefault="006D7651">
            <w:pPr>
              <w:pStyle w:val="Compact"/>
            </w:pPr>
            <w:r>
              <w:t>1</w:t>
            </w:r>
          </w:p>
        </w:tc>
        <w:tc>
          <w:tcPr>
            <w:tcW w:w="0" w:type="auto"/>
          </w:tcPr>
          <w:p w14:paraId="5B4D74B7" w14:textId="77777777" w:rsidR="000169BA" w:rsidRDefault="006D7651">
            <w:pPr>
              <w:pStyle w:val="Compact"/>
            </w:pPr>
            <w:r>
              <w:t>15.6527</w:t>
            </w:r>
          </w:p>
        </w:tc>
        <w:tc>
          <w:tcPr>
            <w:tcW w:w="0" w:type="auto"/>
          </w:tcPr>
          <w:p w14:paraId="45838418" w14:textId="77777777" w:rsidR="000169BA" w:rsidRDefault="006D7651">
            <w:pPr>
              <w:pStyle w:val="Compact"/>
            </w:pPr>
            <w:r>
              <w:t>0.675</w:t>
            </w:r>
          </w:p>
        </w:tc>
      </w:tr>
      <w:tr w:rsidR="000169BA" w14:paraId="09255696" w14:textId="77777777">
        <w:tc>
          <w:tcPr>
            <w:tcW w:w="0" w:type="auto"/>
          </w:tcPr>
          <w:p w14:paraId="0B4DDBA6" w14:textId="77777777" w:rsidR="000169BA" w:rsidRDefault="006D7651">
            <w:pPr>
              <w:pStyle w:val="Compact"/>
              <w:jc w:val="center"/>
            </w:pPr>
            <w:r>
              <w:t>Sim03-04</w:t>
            </w:r>
          </w:p>
        </w:tc>
        <w:tc>
          <w:tcPr>
            <w:tcW w:w="0" w:type="auto"/>
          </w:tcPr>
          <w:p w14:paraId="44F024F4" w14:textId="77777777" w:rsidR="000169BA" w:rsidRDefault="006D7651">
            <w:pPr>
              <w:pStyle w:val="Compact"/>
              <w:jc w:val="center"/>
            </w:pPr>
            <w:r>
              <w:t>4</w:t>
            </w:r>
          </w:p>
        </w:tc>
        <w:tc>
          <w:tcPr>
            <w:tcW w:w="0" w:type="auto"/>
          </w:tcPr>
          <w:p w14:paraId="4BC68094" w14:textId="77777777" w:rsidR="000169BA" w:rsidRDefault="006D7651">
            <w:pPr>
              <w:pStyle w:val="Compact"/>
            </w:pPr>
            <w:r>
              <w:t>0.1033</w:t>
            </w:r>
          </w:p>
        </w:tc>
        <w:tc>
          <w:tcPr>
            <w:tcW w:w="0" w:type="auto"/>
          </w:tcPr>
          <w:p w14:paraId="193F82BD" w14:textId="77777777" w:rsidR="000169BA" w:rsidRDefault="006D7651">
            <w:pPr>
              <w:pStyle w:val="Compact"/>
            </w:pPr>
            <w:r>
              <w:t>1183.8917</w:t>
            </w:r>
          </w:p>
        </w:tc>
        <w:tc>
          <w:tcPr>
            <w:tcW w:w="0" w:type="auto"/>
          </w:tcPr>
          <w:p w14:paraId="34873F63" w14:textId="77777777" w:rsidR="000169BA" w:rsidRDefault="006D7651">
            <w:pPr>
              <w:pStyle w:val="Compact"/>
            </w:pPr>
            <w:r>
              <w:t>53.2751</w:t>
            </w:r>
          </w:p>
        </w:tc>
        <w:tc>
          <w:tcPr>
            <w:tcW w:w="0" w:type="auto"/>
          </w:tcPr>
          <w:p w14:paraId="439791AE" w14:textId="77777777" w:rsidR="000169BA" w:rsidRDefault="006D7651">
            <w:pPr>
              <w:pStyle w:val="Compact"/>
            </w:pPr>
            <w:r>
              <w:t>1</w:t>
            </w:r>
          </w:p>
        </w:tc>
        <w:tc>
          <w:tcPr>
            <w:tcW w:w="0" w:type="auto"/>
          </w:tcPr>
          <w:p w14:paraId="28BC9C73" w14:textId="77777777" w:rsidR="000169BA" w:rsidRDefault="006D7651">
            <w:pPr>
              <w:pStyle w:val="Compact"/>
            </w:pPr>
            <w:r>
              <w:t>14.5175</w:t>
            </w:r>
          </w:p>
        </w:tc>
        <w:tc>
          <w:tcPr>
            <w:tcW w:w="0" w:type="auto"/>
          </w:tcPr>
          <w:p w14:paraId="66CAB241" w14:textId="77777777" w:rsidR="000169BA" w:rsidRDefault="006D7651">
            <w:pPr>
              <w:pStyle w:val="Compact"/>
            </w:pPr>
            <w:r>
              <w:t>0.675</w:t>
            </w:r>
          </w:p>
        </w:tc>
      </w:tr>
      <w:tr w:rsidR="000169BA" w14:paraId="7A5C2889" w14:textId="77777777">
        <w:tc>
          <w:tcPr>
            <w:tcW w:w="0" w:type="auto"/>
          </w:tcPr>
          <w:p w14:paraId="78776C57" w14:textId="77777777" w:rsidR="000169BA" w:rsidRDefault="006D7651">
            <w:pPr>
              <w:pStyle w:val="Compact"/>
              <w:jc w:val="center"/>
            </w:pPr>
            <w:r>
              <w:t>Sim03-05</w:t>
            </w:r>
          </w:p>
        </w:tc>
        <w:tc>
          <w:tcPr>
            <w:tcW w:w="0" w:type="auto"/>
          </w:tcPr>
          <w:p w14:paraId="18843A1F" w14:textId="77777777" w:rsidR="000169BA" w:rsidRDefault="006D7651">
            <w:pPr>
              <w:pStyle w:val="Compact"/>
              <w:jc w:val="center"/>
            </w:pPr>
            <w:r>
              <w:t>5</w:t>
            </w:r>
          </w:p>
        </w:tc>
        <w:tc>
          <w:tcPr>
            <w:tcW w:w="0" w:type="auto"/>
          </w:tcPr>
          <w:p w14:paraId="23B67C1F" w14:textId="77777777" w:rsidR="000169BA" w:rsidRDefault="006D7651">
            <w:pPr>
              <w:pStyle w:val="Compact"/>
            </w:pPr>
            <w:r>
              <w:t>0.1055</w:t>
            </w:r>
          </w:p>
        </w:tc>
        <w:tc>
          <w:tcPr>
            <w:tcW w:w="0" w:type="auto"/>
          </w:tcPr>
          <w:p w14:paraId="2AC48854" w14:textId="77777777" w:rsidR="000169BA" w:rsidRDefault="006D7651">
            <w:pPr>
              <w:pStyle w:val="Compact"/>
            </w:pPr>
            <w:r>
              <w:t>760.2132</w:t>
            </w:r>
          </w:p>
        </w:tc>
        <w:tc>
          <w:tcPr>
            <w:tcW w:w="0" w:type="auto"/>
          </w:tcPr>
          <w:p w14:paraId="50AEDAE7" w14:textId="77777777" w:rsidR="000169BA" w:rsidRDefault="006D7651">
            <w:pPr>
              <w:pStyle w:val="Compact"/>
            </w:pPr>
            <w:r>
              <w:t>34.2096</w:t>
            </w:r>
          </w:p>
        </w:tc>
        <w:tc>
          <w:tcPr>
            <w:tcW w:w="0" w:type="auto"/>
          </w:tcPr>
          <w:p w14:paraId="5F10A855" w14:textId="77777777" w:rsidR="000169BA" w:rsidRDefault="006D7651">
            <w:pPr>
              <w:pStyle w:val="Compact"/>
            </w:pPr>
            <w:r>
              <w:t>1</w:t>
            </w:r>
          </w:p>
        </w:tc>
        <w:tc>
          <w:tcPr>
            <w:tcW w:w="0" w:type="auto"/>
          </w:tcPr>
          <w:p w14:paraId="1D16AB9C" w14:textId="77777777" w:rsidR="000169BA" w:rsidRDefault="006D7651">
            <w:pPr>
              <w:pStyle w:val="Compact"/>
            </w:pPr>
            <w:r>
              <w:t>14.9242</w:t>
            </w:r>
          </w:p>
        </w:tc>
        <w:tc>
          <w:tcPr>
            <w:tcW w:w="0" w:type="auto"/>
          </w:tcPr>
          <w:p w14:paraId="09C23446" w14:textId="77777777" w:rsidR="000169BA" w:rsidRDefault="006D7651">
            <w:pPr>
              <w:pStyle w:val="Compact"/>
            </w:pPr>
            <w:r>
              <w:t>0.675</w:t>
            </w:r>
          </w:p>
        </w:tc>
      </w:tr>
      <w:tr w:rsidR="000169BA" w14:paraId="76AFF867" w14:textId="77777777">
        <w:tc>
          <w:tcPr>
            <w:tcW w:w="0" w:type="auto"/>
          </w:tcPr>
          <w:p w14:paraId="3C8BF812" w14:textId="77777777" w:rsidR="000169BA" w:rsidRDefault="006D7651">
            <w:pPr>
              <w:pStyle w:val="Compact"/>
              <w:jc w:val="center"/>
            </w:pPr>
            <w:r>
              <w:t>Sim03-06</w:t>
            </w:r>
          </w:p>
        </w:tc>
        <w:tc>
          <w:tcPr>
            <w:tcW w:w="0" w:type="auto"/>
          </w:tcPr>
          <w:p w14:paraId="60B89E62" w14:textId="77777777" w:rsidR="000169BA" w:rsidRDefault="006D7651">
            <w:pPr>
              <w:pStyle w:val="Compact"/>
              <w:jc w:val="center"/>
            </w:pPr>
            <w:r>
              <w:t>6</w:t>
            </w:r>
          </w:p>
        </w:tc>
        <w:tc>
          <w:tcPr>
            <w:tcW w:w="0" w:type="auto"/>
          </w:tcPr>
          <w:p w14:paraId="25A0F942" w14:textId="77777777" w:rsidR="000169BA" w:rsidRDefault="006D7651">
            <w:pPr>
              <w:pStyle w:val="Compact"/>
            </w:pPr>
            <w:r>
              <w:t>0.1081</w:t>
            </w:r>
          </w:p>
        </w:tc>
        <w:tc>
          <w:tcPr>
            <w:tcW w:w="0" w:type="auto"/>
          </w:tcPr>
          <w:p w14:paraId="2B8722C8" w14:textId="77777777" w:rsidR="000169BA" w:rsidRDefault="006D7651">
            <w:pPr>
              <w:pStyle w:val="Compact"/>
            </w:pPr>
            <w:r>
              <w:t>360.2553</w:t>
            </w:r>
          </w:p>
        </w:tc>
        <w:tc>
          <w:tcPr>
            <w:tcW w:w="0" w:type="auto"/>
          </w:tcPr>
          <w:p w14:paraId="7A4E2945" w14:textId="77777777" w:rsidR="000169BA" w:rsidRDefault="006D7651">
            <w:pPr>
              <w:pStyle w:val="Compact"/>
            </w:pPr>
            <w:r>
              <w:t>16.2115</w:t>
            </w:r>
          </w:p>
        </w:tc>
        <w:tc>
          <w:tcPr>
            <w:tcW w:w="0" w:type="auto"/>
          </w:tcPr>
          <w:p w14:paraId="23923B5F" w14:textId="77777777" w:rsidR="000169BA" w:rsidRDefault="006D7651">
            <w:pPr>
              <w:pStyle w:val="Compact"/>
            </w:pPr>
            <w:r>
              <w:t>1</w:t>
            </w:r>
          </w:p>
        </w:tc>
        <w:tc>
          <w:tcPr>
            <w:tcW w:w="0" w:type="auto"/>
          </w:tcPr>
          <w:p w14:paraId="3BFC765E" w14:textId="77777777" w:rsidR="000169BA" w:rsidRDefault="006D7651">
            <w:pPr>
              <w:pStyle w:val="Compact"/>
            </w:pPr>
            <w:r>
              <w:t>14.801</w:t>
            </w:r>
          </w:p>
        </w:tc>
        <w:tc>
          <w:tcPr>
            <w:tcW w:w="0" w:type="auto"/>
          </w:tcPr>
          <w:p w14:paraId="5F55B93B" w14:textId="77777777" w:rsidR="000169BA" w:rsidRDefault="006D7651">
            <w:pPr>
              <w:pStyle w:val="Compact"/>
            </w:pPr>
            <w:r>
              <w:t>0.675</w:t>
            </w:r>
          </w:p>
        </w:tc>
      </w:tr>
      <w:tr w:rsidR="000169BA" w14:paraId="280A5FA6" w14:textId="77777777">
        <w:tc>
          <w:tcPr>
            <w:tcW w:w="0" w:type="auto"/>
          </w:tcPr>
          <w:p w14:paraId="57D97DCE" w14:textId="77777777" w:rsidR="000169BA" w:rsidRDefault="006D7651">
            <w:pPr>
              <w:pStyle w:val="Compact"/>
              <w:jc w:val="center"/>
            </w:pPr>
            <w:r>
              <w:t>Sim03-07</w:t>
            </w:r>
          </w:p>
        </w:tc>
        <w:tc>
          <w:tcPr>
            <w:tcW w:w="0" w:type="auto"/>
          </w:tcPr>
          <w:p w14:paraId="4DBC2160" w14:textId="77777777" w:rsidR="000169BA" w:rsidRDefault="006D7651">
            <w:pPr>
              <w:pStyle w:val="Compact"/>
              <w:jc w:val="center"/>
            </w:pPr>
            <w:r>
              <w:t>7</w:t>
            </w:r>
          </w:p>
        </w:tc>
        <w:tc>
          <w:tcPr>
            <w:tcW w:w="0" w:type="auto"/>
          </w:tcPr>
          <w:p w14:paraId="45593C09" w14:textId="77777777" w:rsidR="000169BA" w:rsidRDefault="006D7651">
            <w:pPr>
              <w:pStyle w:val="Compact"/>
            </w:pPr>
            <w:r>
              <w:t>0.1112</w:t>
            </w:r>
          </w:p>
        </w:tc>
        <w:tc>
          <w:tcPr>
            <w:tcW w:w="0" w:type="auto"/>
          </w:tcPr>
          <w:p w14:paraId="0B610F26" w14:textId="77777777" w:rsidR="000169BA" w:rsidRDefault="006D7651">
            <w:pPr>
              <w:pStyle w:val="Compact"/>
            </w:pPr>
            <w:r>
              <w:t>212.9402</w:t>
            </w:r>
          </w:p>
        </w:tc>
        <w:tc>
          <w:tcPr>
            <w:tcW w:w="0" w:type="auto"/>
          </w:tcPr>
          <w:p w14:paraId="258ECB2B" w14:textId="77777777" w:rsidR="000169BA" w:rsidRDefault="006D7651">
            <w:pPr>
              <w:pStyle w:val="Compact"/>
            </w:pPr>
            <w:r>
              <w:t>9.5823</w:t>
            </w:r>
          </w:p>
        </w:tc>
        <w:tc>
          <w:tcPr>
            <w:tcW w:w="0" w:type="auto"/>
          </w:tcPr>
          <w:p w14:paraId="72150A75" w14:textId="77777777" w:rsidR="000169BA" w:rsidRDefault="006D7651">
            <w:pPr>
              <w:pStyle w:val="Compact"/>
            </w:pPr>
            <w:r>
              <w:t>1</w:t>
            </w:r>
          </w:p>
        </w:tc>
        <w:tc>
          <w:tcPr>
            <w:tcW w:w="0" w:type="auto"/>
          </w:tcPr>
          <w:p w14:paraId="2C3F228A" w14:textId="77777777" w:rsidR="000169BA" w:rsidRDefault="006D7651">
            <w:pPr>
              <w:pStyle w:val="Compact"/>
            </w:pPr>
            <w:r>
              <w:t>14.8738</w:t>
            </w:r>
          </w:p>
        </w:tc>
        <w:tc>
          <w:tcPr>
            <w:tcW w:w="0" w:type="auto"/>
          </w:tcPr>
          <w:p w14:paraId="0D1CE1AD" w14:textId="77777777" w:rsidR="000169BA" w:rsidRDefault="006D7651">
            <w:pPr>
              <w:pStyle w:val="Compact"/>
            </w:pPr>
            <w:r>
              <w:t>0.675</w:t>
            </w:r>
          </w:p>
        </w:tc>
      </w:tr>
      <w:tr w:rsidR="000169BA" w14:paraId="43479FAE" w14:textId="77777777">
        <w:tc>
          <w:tcPr>
            <w:tcW w:w="0" w:type="auto"/>
          </w:tcPr>
          <w:p w14:paraId="310426D1" w14:textId="77777777" w:rsidR="000169BA" w:rsidRDefault="006D7651">
            <w:pPr>
              <w:pStyle w:val="Compact"/>
              <w:jc w:val="center"/>
            </w:pPr>
            <w:r>
              <w:t>Sim03-08</w:t>
            </w:r>
          </w:p>
        </w:tc>
        <w:tc>
          <w:tcPr>
            <w:tcW w:w="0" w:type="auto"/>
          </w:tcPr>
          <w:p w14:paraId="0751ECA8" w14:textId="77777777" w:rsidR="000169BA" w:rsidRDefault="006D7651">
            <w:pPr>
              <w:pStyle w:val="Compact"/>
              <w:jc w:val="center"/>
            </w:pPr>
            <w:r>
              <w:t>8</w:t>
            </w:r>
          </w:p>
        </w:tc>
        <w:tc>
          <w:tcPr>
            <w:tcW w:w="0" w:type="auto"/>
          </w:tcPr>
          <w:p w14:paraId="6CF09C81" w14:textId="77777777" w:rsidR="000169BA" w:rsidRDefault="006D7651">
            <w:pPr>
              <w:pStyle w:val="Compact"/>
            </w:pPr>
            <w:r>
              <w:t>0.1147</w:t>
            </w:r>
          </w:p>
        </w:tc>
        <w:tc>
          <w:tcPr>
            <w:tcW w:w="0" w:type="auto"/>
          </w:tcPr>
          <w:p w14:paraId="65B0F8E5" w14:textId="77777777" w:rsidR="000169BA" w:rsidRDefault="006D7651">
            <w:pPr>
              <w:pStyle w:val="Compact"/>
            </w:pPr>
            <w:r>
              <w:t>104.2684</w:t>
            </w:r>
          </w:p>
        </w:tc>
        <w:tc>
          <w:tcPr>
            <w:tcW w:w="0" w:type="auto"/>
          </w:tcPr>
          <w:p w14:paraId="51496918" w14:textId="77777777" w:rsidR="000169BA" w:rsidRDefault="006D7651">
            <w:pPr>
              <w:pStyle w:val="Compact"/>
            </w:pPr>
            <w:r>
              <w:t>4.6921</w:t>
            </w:r>
          </w:p>
        </w:tc>
        <w:tc>
          <w:tcPr>
            <w:tcW w:w="0" w:type="auto"/>
          </w:tcPr>
          <w:p w14:paraId="085199E2" w14:textId="77777777" w:rsidR="000169BA" w:rsidRDefault="006D7651">
            <w:pPr>
              <w:pStyle w:val="Compact"/>
            </w:pPr>
            <w:r>
              <w:t>1</w:t>
            </w:r>
          </w:p>
        </w:tc>
        <w:tc>
          <w:tcPr>
            <w:tcW w:w="0" w:type="auto"/>
          </w:tcPr>
          <w:p w14:paraId="3D89369D" w14:textId="77777777" w:rsidR="000169BA" w:rsidRDefault="006D7651">
            <w:pPr>
              <w:pStyle w:val="Compact"/>
            </w:pPr>
            <w:r>
              <w:t>14.9028</w:t>
            </w:r>
          </w:p>
        </w:tc>
        <w:tc>
          <w:tcPr>
            <w:tcW w:w="0" w:type="auto"/>
          </w:tcPr>
          <w:p w14:paraId="5400F1C3" w14:textId="77777777" w:rsidR="000169BA" w:rsidRDefault="006D7651">
            <w:pPr>
              <w:pStyle w:val="Compact"/>
            </w:pPr>
            <w:r>
              <w:t>0.675</w:t>
            </w:r>
          </w:p>
        </w:tc>
      </w:tr>
      <w:tr w:rsidR="000169BA" w14:paraId="60BFA6EE" w14:textId="77777777">
        <w:tc>
          <w:tcPr>
            <w:tcW w:w="0" w:type="auto"/>
          </w:tcPr>
          <w:p w14:paraId="2DC5A7E2" w14:textId="77777777" w:rsidR="000169BA" w:rsidRDefault="006D7651">
            <w:pPr>
              <w:pStyle w:val="Compact"/>
              <w:jc w:val="center"/>
            </w:pPr>
            <w:r>
              <w:t>Sim03-09</w:t>
            </w:r>
          </w:p>
        </w:tc>
        <w:tc>
          <w:tcPr>
            <w:tcW w:w="0" w:type="auto"/>
          </w:tcPr>
          <w:p w14:paraId="12C6627E" w14:textId="77777777" w:rsidR="000169BA" w:rsidRDefault="006D7651">
            <w:pPr>
              <w:pStyle w:val="Compact"/>
              <w:jc w:val="center"/>
            </w:pPr>
            <w:r>
              <w:t>9</w:t>
            </w:r>
          </w:p>
        </w:tc>
        <w:tc>
          <w:tcPr>
            <w:tcW w:w="0" w:type="auto"/>
          </w:tcPr>
          <w:p w14:paraId="5FBD49FF" w14:textId="77777777" w:rsidR="000169BA" w:rsidRDefault="006D7651">
            <w:pPr>
              <w:pStyle w:val="Compact"/>
            </w:pPr>
            <w:r>
              <w:t>0.1185</w:t>
            </w:r>
          </w:p>
        </w:tc>
        <w:tc>
          <w:tcPr>
            <w:tcW w:w="0" w:type="auto"/>
          </w:tcPr>
          <w:p w14:paraId="7BCCADC0" w14:textId="77777777" w:rsidR="000169BA" w:rsidRDefault="006D7651">
            <w:pPr>
              <w:pStyle w:val="Compact"/>
            </w:pPr>
            <w:r>
              <w:t>44.3849</w:t>
            </w:r>
          </w:p>
        </w:tc>
        <w:tc>
          <w:tcPr>
            <w:tcW w:w="0" w:type="auto"/>
          </w:tcPr>
          <w:p w14:paraId="76329116" w14:textId="77777777" w:rsidR="000169BA" w:rsidRDefault="006D7651">
            <w:pPr>
              <w:pStyle w:val="Compact"/>
            </w:pPr>
            <w:r>
              <w:t>1.9973</w:t>
            </w:r>
          </w:p>
        </w:tc>
        <w:tc>
          <w:tcPr>
            <w:tcW w:w="0" w:type="auto"/>
          </w:tcPr>
          <w:p w14:paraId="0CF50064" w14:textId="77777777" w:rsidR="000169BA" w:rsidRDefault="006D7651">
            <w:pPr>
              <w:pStyle w:val="Compact"/>
            </w:pPr>
            <w:r>
              <w:t>1</w:t>
            </w:r>
          </w:p>
        </w:tc>
        <w:tc>
          <w:tcPr>
            <w:tcW w:w="0" w:type="auto"/>
          </w:tcPr>
          <w:p w14:paraId="2E1CB87F" w14:textId="77777777" w:rsidR="000169BA" w:rsidRDefault="006D7651">
            <w:pPr>
              <w:pStyle w:val="Compact"/>
            </w:pPr>
            <w:r>
              <w:t>15.0768</w:t>
            </w:r>
          </w:p>
        </w:tc>
        <w:tc>
          <w:tcPr>
            <w:tcW w:w="0" w:type="auto"/>
          </w:tcPr>
          <w:p w14:paraId="1EDEB482" w14:textId="77777777" w:rsidR="000169BA" w:rsidRDefault="006D7651">
            <w:pPr>
              <w:pStyle w:val="Compact"/>
            </w:pPr>
            <w:r>
              <w:t>0.675</w:t>
            </w:r>
          </w:p>
        </w:tc>
      </w:tr>
      <w:tr w:rsidR="000169BA" w14:paraId="5833C535" w14:textId="77777777">
        <w:tc>
          <w:tcPr>
            <w:tcW w:w="0" w:type="auto"/>
          </w:tcPr>
          <w:p w14:paraId="3373F225" w14:textId="77777777" w:rsidR="000169BA" w:rsidRDefault="006D7651">
            <w:pPr>
              <w:pStyle w:val="Compact"/>
              <w:jc w:val="center"/>
            </w:pPr>
            <w:r>
              <w:t>Sim03-10</w:t>
            </w:r>
          </w:p>
        </w:tc>
        <w:tc>
          <w:tcPr>
            <w:tcW w:w="0" w:type="auto"/>
          </w:tcPr>
          <w:p w14:paraId="021D4EAF" w14:textId="77777777" w:rsidR="000169BA" w:rsidRDefault="006D7651">
            <w:pPr>
              <w:pStyle w:val="Compact"/>
              <w:jc w:val="center"/>
            </w:pPr>
            <w:r>
              <w:t>10</w:t>
            </w:r>
          </w:p>
        </w:tc>
        <w:tc>
          <w:tcPr>
            <w:tcW w:w="0" w:type="auto"/>
          </w:tcPr>
          <w:p w14:paraId="39604FDD" w14:textId="77777777" w:rsidR="000169BA" w:rsidRDefault="006D7651">
            <w:pPr>
              <w:pStyle w:val="Compact"/>
            </w:pPr>
            <w:r>
              <w:t>0.1228</w:t>
            </w:r>
          </w:p>
        </w:tc>
        <w:tc>
          <w:tcPr>
            <w:tcW w:w="0" w:type="auto"/>
          </w:tcPr>
          <w:p w14:paraId="3EE4A548" w14:textId="77777777" w:rsidR="000169BA" w:rsidRDefault="006D7651">
            <w:pPr>
              <w:pStyle w:val="Compact"/>
            </w:pPr>
            <w:r>
              <w:t>18.6447</w:t>
            </w:r>
          </w:p>
        </w:tc>
        <w:tc>
          <w:tcPr>
            <w:tcW w:w="0" w:type="auto"/>
          </w:tcPr>
          <w:p w14:paraId="64A59D63" w14:textId="77777777" w:rsidR="000169BA" w:rsidRDefault="006D7651">
            <w:pPr>
              <w:pStyle w:val="Compact"/>
            </w:pPr>
            <w:r>
              <w:t>1</w:t>
            </w:r>
          </w:p>
        </w:tc>
        <w:tc>
          <w:tcPr>
            <w:tcW w:w="0" w:type="auto"/>
          </w:tcPr>
          <w:p w14:paraId="4093BDD3" w14:textId="77777777" w:rsidR="000169BA" w:rsidRDefault="006D7651">
            <w:pPr>
              <w:pStyle w:val="Compact"/>
            </w:pPr>
            <w:r>
              <w:t>1</w:t>
            </w:r>
          </w:p>
        </w:tc>
        <w:tc>
          <w:tcPr>
            <w:tcW w:w="0" w:type="auto"/>
          </w:tcPr>
          <w:p w14:paraId="7EE61FD7" w14:textId="77777777" w:rsidR="000169BA" w:rsidRDefault="006D7651">
            <w:pPr>
              <w:pStyle w:val="Compact"/>
            </w:pPr>
            <w:r>
              <w:t>15.3764</w:t>
            </w:r>
          </w:p>
        </w:tc>
        <w:tc>
          <w:tcPr>
            <w:tcW w:w="0" w:type="auto"/>
          </w:tcPr>
          <w:p w14:paraId="5D60734A" w14:textId="77777777" w:rsidR="000169BA" w:rsidRDefault="006D7651">
            <w:pPr>
              <w:pStyle w:val="Compact"/>
            </w:pPr>
            <w:r>
              <w:t>0.675</w:t>
            </w:r>
          </w:p>
        </w:tc>
      </w:tr>
      <w:tr w:rsidR="000169BA" w14:paraId="0BB3A796" w14:textId="77777777">
        <w:tc>
          <w:tcPr>
            <w:tcW w:w="0" w:type="auto"/>
          </w:tcPr>
          <w:p w14:paraId="55216E99" w14:textId="77777777" w:rsidR="000169BA" w:rsidRDefault="006D7651">
            <w:pPr>
              <w:pStyle w:val="Compact"/>
              <w:jc w:val="center"/>
            </w:pPr>
            <w:r>
              <w:lastRenderedPageBreak/>
              <w:t>Sim03-11</w:t>
            </w:r>
          </w:p>
        </w:tc>
        <w:tc>
          <w:tcPr>
            <w:tcW w:w="0" w:type="auto"/>
          </w:tcPr>
          <w:p w14:paraId="7E9CD672" w14:textId="77777777" w:rsidR="000169BA" w:rsidRDefault="006D7651">
            <w:pPr>
              <w:pStyle w:val="Compact"/>
              <w:jc w:val="center"/>
            </w:pPr>
            <w:r>
              <w:t>11</w:t>
            </w:r>
          </w:p>
        </w:tc>
        <w:tc>
          <w:tcPr>
            <w:tcW w:w="0" w:type="auto"/>
          </w:tcPr>
          <w:p w14:paraId="61DBBEB6" w14:textId="77777777" w:rsidR="000169BA" w:rsidRDefault="006D7651">
            <w:pPr>
              <w:pStyle w:val="Compact"/>
            </w:pPr>
            <w:r>
              <w:t>0.1273</w:t>
            </w:r>
          </w:p>
        </w:tc>
        <w:tc>
          <w:tcPr>
            <w:tcW w:w="0" w:type="auto"/>
          </w:tcPr>
          <w:p w14:paraId="46302A27" w14:textId="77777777" w:rsidR="000169BA" w:rsidRDefault="006D7651">
            <w:pPr>
              <w:pStyle w:val="Compact"/>
            </w:pPr>
            <w:r>
              <w:t>23.2778</w:t>
            </w:r>
          </w:p>
        </w:tc>
        <w:tc>
          <w:tcPr>
            <w:tcW w:w="0" w:type="auto"/>
          </w:tcPr>
          <w:p w14:paraId="40CDF26F" w14:textId="77777777" w:rsidR="000169BA" w:rsidRDefault="006D7651">
            <w:pPr>
              <w:pStyle w:val="Compact"/>
            </w:pPr>
            <w:r>
              <w:t>1.0475</w:t>
            </w:r>
          </w:p>
        </w:tc>
        <w:tc>
          <w:tcPr>
            <w:tcW w:w="0" w:type="auto"/>
          </w:tcPr>
          <w:p w14:paraId="37DA651D" w14:textId="77777777" w:rsidR="000169BA" w:rsidRDefault="006D7651">
            <w:pPr>
              <w:pStyle w:val="Compact"/>
            </w:pPr>
            <w:r>
              <w:t>1</w:t>
            </w:r>
          </w:p>
        </w:tc>
        <w:tc>
          <w:tcPr>
            <w:tcW w:w="0" w:type="auto"/>
          </w:tcPr>
          <w:p w14:paraId="5065ECBD" w14:textId="77777777" w:rsidR="000169BA" w:rsidRDefault="006D7651">
            <w:pPr>
              <w:pStyle w:val="Compact"/>
            </w:pPr>
            <w:r>
              <w:t>14.6231</w:t>
            </w:r>
          </w:p>
        </w:tc>
        <w:tc>
          <w:tcPr>
            <w:tcW w:w="0" w:type="auto"/>
          </w:tcPr>
          <w:p w14:paraId="7137FB61" w14:textId="77777777" w:rsidR="000169BA" w:rsidRDefault="006D7651">
            <w:pPr>
              <w:pStyle w:val="Compact"/>
            </w:pPr>
            <w:r>
              <w:t>0.675</w:t>
            </w:r>
          </w:p>
        </w:tc>
      </w:tr>
      <w:tr w:rsidR="000169BA" w14:paraId="3188907B" w14:textId="77777777">
        <w:tc>
          <w:tcPr>
            <w:tcW w:w="0" w:type="auto"/>
          </w:tcPr>
          <w:p w14:paraId="0630D5FA" w14:textId="77777777" w:rsidR="000169BA" w:rsidRDefault="006D7651">
            <w:pPr>
              <w:pStyle w:val="Compact"/>
              <w:jc w:val="center"/>
            </w:pPr>
            <w:r>
              <w:t>Sim03-12</w:t>
            </w:r>
          </w:p>
        </w:tc>
        <w:tc>
          <w:tcPr>
            <w:tcW w:w="0" w:type="auto"/>
          </w:tcPr>
          <w:p w14:paraId="1A8D78F1" w14:textId="77777777" w:rsidR="000169BA" w:rsidRDefault="006D7651">
            <w:pPr>
              <w:pStyle w:val="Compact"/>
              <w:jc w:val="center"/>
            </w:pPr>
            <w:r>
              <w:t>12</w:t>
            </w:r>
          </w:p>
        </w:tc>
        <w:tc>
          <w:tcPr>
            <w:tcW w:w="0" w:type="auto"/>
          </w:tcPr>
          <w:p w14:paraId="406573F7" w14:textId="77777777" w:rsidR="000169BA" w:rsidRDefault="006D7651">
            <w:pPr>
              <w:pStyle w:val="Compact"/>
            </w:pPr>
            <w:r>
              <w:t>0.1321</w:t>
            </w:r>
          </w:p>
        </w:tc>
        <w:tc>
          <w:tcPr>
            <w:tcW w:w="0" w:type="auto"/>
          </w:tcPr>
          <w:p w14:paraId="0F1EB056" w14:textId="77777777" w:rsidR="000169BA" w:rsidRDefault="006D7651">
            <w:pPr>
              <w:pStyle w:val="Compact"/>
            </w:pPr>
            <w:r>
              <w:t>53.1587</w:t>
            </w:r>
          </w:p>
        </w:tc>
        <w:tc>
          <w:tcPr>
            <w:tcW w:w="0" w:type="auto"/>
          </w:tcPr>
          <w:p w14:paraId="275F9269" w14:textId="77777777" w:rsidR="000169BA" w:rsidRDefault="006D7651">
            <w:pPr>
              <w:pStyle w:val="Compact"/>
            </w:pPr>
            <w:r>
              <w:t>2.3921</w:t>
            </w:r>
          </w:p>
        </w:tc>
        <w:tc>
          <w:tcPr>
            <w:tcW w:w="0" w:type="auto"/>
          </w:tcPr>
          <w:p w14:paraId="18807E58" w14:textId="77777777" w:rsidR="000169BA" w:rsidRDefault="006D7651">
            <w:pPr>
              <w:pStyle w:val="Compact"/>
            </w:pPr>
            <w:r>
              <w:t>1</w:t>
            </w:r>
          </w:p>
        </w:tc>
        <w:tc>
          <w:tcPr>
            <w:tcW w:w="0" w:type="auto"/>
          </w:tcPr>
          <w:p w14:paraId="147BB24A" w14:textId="77777777" w:rsidR="000169BA" w:rsidRDefault="006D7651">
            <w:pPr>
              <w:pStyle w:val="Compact"/>
            </w:pPr>
            <w:r>
              <w:t>15.1629</w:t>
            </w:r>
          </w:p>
        </w:tc>
        <w:tc>
          <w:tcPr>
            <w:tcW w:w="0" w:type="auto"/>
          </w:tcPr>
          <w:p w14:paraId="68737CD3" w14:textId="77777777" w:rsidR="000169BA" w:rsidRDefault="006D7651">
            <w:pPr>
              <w:pStyle w:val="Compact"/>
            </w:pPr>
            <w:r>
              <w:t>0.675</w:t>
            </w:r>
          </w:p>
        </w:tc>
      </w:tr>
      <w:tr w:rsidR="000169BA" w14:paraId="73BBA243" w14:textId="77777777">
        <w:tc>
          <w:tcPr>
            <w:tcW w:w="0" w:type="auto"/>
          </w:tcPr>
          <w:p w14:paraId="5F1B92C0" w14:textId="77777777" w:rsidR="000169BA" w:rsidRDefault="006D7651">
            <w:pPr>
              <w:pStyle w:val="Compact"/>
              <w:jc w:val="center"/>
            </w:pPr>
            <w:r>
              <w:t>Sim03-13</w:t>
            </w:r>
          </w:p>
        </w:tc>
        <w:tc>
          <w:tcPr>
            <w:tcW w:w="0" w:type="auto"/>
          </w:tcPr>
          <w:p w14:paraId="3FD9C84F" w14:textId="77777777" w:rsidR="000169BA" w:rsidRDefault="006D7651">
            <w:pPr>
              <w:pStyle w:val="Compact"/>
              <w:jc w:val="center"/>
            </w:pPr>
            <w:r>
              <w:t>13</w:t>
            </w:r>
          </w:p>
        </w:tc>
        <w:tc>
          <w:tcPr>
            <w:tcW w:w="0" w:type="auto"/>
          </w:tcPr>
          <w:p w14:paraId="20E66282" w14:textId="77777777" w:rsidR="000169BA" w:rsidRDefault="006D7651">
            <w:pPr>
              <w:pStyle w:val="Compact"/>
            </w:pPr>
            <w:r>
              <w:t>0.1371</w:t>
            </w:r>
          </w:p>
        </w:tc>
        <w:tc>
          <w:tcPr>
            <w:tcW w:w="0" w:type="auto"/>
          </w:tcPr>
          <w:p w14:paraId="415DC69B" w14:textId="77777777" w:rsidR="000169BA" w:rsidRDefault="006D7651">
            <w:pPr>
              <w:pStyle w:val="Compact"/>
            </w:pPr>
            <w:r>
              <w:t>97.363</w:t>
            </w:r>
          </w:p>
        </w:tc>
        <w:tc>
          <w:tcPr>
            <w:tcW w:w="0" w:type="auto"/>
          </w:tcPr>
          <w:p w14:paraId="4598F6AF" w14:textId="77777777" w:rsidR="000169BA" w:rsidRDefault="006D7651">
            <w:pPr>
              <w:pStyle w:val="Compact"/>
            </w:pPr>
            <w:r>
              <w:t>4.3813</w:t>
            </w:r>
          </w:p>
        </w:tc>
        <w:tc>
          <w:tcPr>
            <w:tcW w:w="0" w:type="auto"/>
          </w:tcPr>
          <w:p w14:paraId="183C7144" w14:textId="77777777" w:rsidR="000169BA" w:rsidRDefault="006D7651">
            <w:pPr>
              <w:pStyle w:val="Compact"/>
            </w:pPr>
            <w:r>
              <w:t>1</w:t>
            </w:r>
          </w:p>
        </w:tc>
        <w:tc>
          <w:tcPr>
            <w:tcW w:w="0" w:type="auto"/>
          </w:tcPr>
          <w:p w14:paraId="61D20170" w14:textId="77777777" w:rsidR="000169BA" w:rsidRDefault="006D7651">
            <w:pPr>
              <w:pStyle w:val="Compact"/>
            </w:pPr>
            <w:r>
              <w:t>14.3047</w:t>
            </w:r>
          </w:p>
        </w:tc>
        <w:tc>
          <w:tcPr>
            <w:tcW w:w="0" w:type="auto"/>
          </w:tcPr>
          <w:p w14:paraId="508E0752" w14:textId="77777777" w:rsidR="000169BA" w:rsidRDefault="006D7651">
            <w:pPr>
              <w:pStyle w:val="Compact"/>
            </w:pPr>
            <w:r>
              <w:t>0.675</w:t>
            </w:r>
          </w:p>
        </w:tc>
      </w:tr>
      <w:tr w:rsidR="000169BA" w14:paraId="6E3441CE" w14:textId="77777777">
        <w:tc>
          <w:tcPr>
            <w:tcW w:w="0" w:type="auto"/>
          </w:tcPr>
          <w:p w14:paraId="004CDD81" w14:textId="77777777" w:rsidR="000169BA" w:rsidRDefault="006D7651">
            <w:pPr>
              <w:pStyle w:val="Compact"/>
              <w:jc w:val="center"/>
            </w:pPr>
            <w:r>
              <w:t>Sim03-14</w:t>
            </w:r>
          </w:p>
        </w:tc>
        <w:tc>
          <w:tcPr>
            <w:tcW w:w="0" w:type="auto"/>
          </w:tcPr>
          <w:p w14:paraId="1FDA4667" w14:textId="77777777" w:rsidR="000169BA" w:rsidRDefault="006D7651">
            <w:pPr>
              <w:pStyle w:val="Compact"/>
              <w:jc w:val="center"/>
            </w:pPr>
            <w:r>
              <w:t>14</w:t>
            </w:r>
          </w:p>
        </w:tc>
        <w:tc>
          <w:tcPr>
            <w:tcW w:w="0" w:type="auto"/>
          </w:tcPr>
          <w:p w14:paraId="13CB9B2A" w14:textId="77777777" w:rsidR="000169BA" w:rsidRDefault="006D7651">
            <w:pPr>
              <w:pStyle w:val="Compact"/>
            </w:pPr>
            <w:r>
              <w:t>0.1422</w:t>
            </w:r>
          </w:p>
        </w:tc>
        <w:tc>
          <w:tcPr>
            <w:tcW w:w="0" w:type="auto"/>
          </w:tcPr>
          <w:p w14:paraId="050C4F89" w14:textId="77777777" w:rsidR="000169BA" w:rsidRDefault="006D7651">
            <w:pPr>
              <w:pStyle w:val="Compact"/>
            </w:pPr>
            <w:r>
              <w:t>116.9788</w:t>
            </w:r>
          </w:p>
        </w:tc>
        <w:tc>
          <w:tcPr>
            <w:tcW w:w="0" w:type="auto"/>
          </w:tcPr>
          <w:p w14:paraId="4453F3DD" w14:textId="77777777" w:rsidR="000169BA" w:rsidRDefault="006D7651">
            <w:pPr>
              <w:pStyle w:val="Compact"/>
            </w:pPr>
            <w:r>
              <w:t>5.264</w:t>
            </w:r>
          </w:p>
        </w:tc>
        <w:tc>
          <w:tcPr>
            <w:tcW w:w="0" w:type="auto"/>
          </w:tcPr>
          <w:p w14:paraId="63BF4EDB" w14:textId="77777777" w:rsidR="000169BA" w:rsidRDefault="006D7651">
            <w:pPr>
              <w:pStyle w:val="Compact"/>
            </w:pPr>
            <w:r>
              <w:t>1</w:t>
            </w:r>
          </w:p>
        </w:tc>
        <w:tc>
          <w:tcPr>
            <w:tcW w:w="0" w:type="auto"/>
          </w:tcPr>
          <w:p w14:paraId="3D412524" w14:textId="77777777" w:rsidR="000169BA" w:rsidRDefault="006D7651">
            <w:pPr>
              <w:pStyle w:val="Compact"/>
            </w:pPr>
            <w:r>
              <w:t>14.0261</w:t>
            </w:r>
          </w:p>
        </w:tc>
        <w:tc>
          <w:tcPr>
            <w:tcW w:w="0" w:type="auto"/>
          </w:tcPr>
          <w:p w14:paraId="073A9A0B" w14:textId="77777777" w:rsidR="000169BA" w:rsidRDefault="006D7651">
            <w:pPr>
              <w:pStyle w:val="Compact"/>
            </w:pPr>
            <w:r>
              <w:t>0.675</w:t>
            </w:r>
          </w:p>
        </w:tc>
      </w:tr>
      <w:tr w:rsidR="000169BA" w14:paraId="0DB7AA5B" w14:textId="77777777">
        <w:tc>
          <w:tcPr>
            <w:tcW w:w="0" w:type="auto"/>
          </w:tcPr>
          <w:p w14:paraId="65CD634F" w14:textId="77777777" w:rsidR="000169BA" w:rsidRDefault="006D7651">
            <w:pPr>
              <w:pStyle w:val="Compact"/>
              <w:jc w:val="center"/>
            </w:pPr>
            <w:r>
              <w:t>Sim03-15</w:t>
            </w:r>
          </w:p>
        </w:tc>
        <w:tc>
          <w:tcPr>
            <w:tcW w:w="0" w:type="auto"/>
          </w:tcPr>
          <w:p w14:paraId="1367C80F" w14:textId="77777777" w:rsidR="000169BA" w:rsidRDefault="006D7651">
            <w:pPr>
              <w:pStyle w:val="Compact"/>
              <w:jc w:val="center"/>
            </w:pPr>
            <w:r>
              <w:t>15</w:t>
            </w:r>
          </w:p>
        </w:tc>
        <w:tc>
          <w:tcPr>
            <w:tcW w:w="0" w:type="auto"/>
          </w:tcPr>
          <w:p w14:paraId="0F72B2AE" w14:textId="77777777" w:rsidR="000169BA" w:rsidRDefault="006D7651">
            <w:pPr>
              <w:pStyle w:val="Compact"/>
            </w:pPr>
            <w:r>
              <w:t>0.1474</w:t>
            </w:r>
          </w:p>
        </w:tc>
        <w:tc>
          <w:tcPr>
            <w:tcW w:w="0" w:type="auto"/>
          </w:tcPr>
          <w:p w14:paraId="3E3D7EC6" w14:textId="77777777" w:rsidR="000169BA" w:rsidRDefault="006D7651">
            <w:pPr>
              <w:pStyle w:val="Compact"/>
            </w:pPr>
            <w:r>
              <w:t>153.2901</w:t>
            </w:r>
          </w:p>
        </w:tc>
        <w:tc>
          <w:tcPr>
            <w:tcW w:w="0" w:type="auto"/>
          </w:tcPr>
          <w:p w14:paraId="5835494C" w14:textId="77777777" w:rsidR="000169BA" w:rsidRDefault="006D7651">
            <w:pPr>
              <w:pStyle w:val="Compact"/>
            </w:pPr>
            <w:r>
              <w:t>6.8981</w:t>
            </w:r>
          </w:p>
        </w:tc>
        <w:tc>
          <w:tcPr>
            <w:tcW w:w="0" w:type="auto"/>
          </w:tcPr>
          <w:p w14:paraId="0F49BA82" w14:textId="77777777" w:rsidR="000169BA" w:rsidRDefault="006D7651">
            <w:pPr>
              <w:pStyle w:val="Compact"/>
            </w:pPr>
            <w:r>
              <w:t>1</w:t>
            </w:r>
          </w:p>
        </w:tc>
        <w:tc>
          <w:tcPr>
            <w:tcW w:w="0" w:type="auto"/>
          </w:tcPr>
          <w:p w14:paraId="1A84D529" w14:textId="77777777" w:rsidR="000169BA" w:rsidRDefault="006D7651">
            <w:pPr>
              <w:pStyle w:val="Compact"/>
            </w:pPr>
            <w:r>
              <w:t>15.9723</w:t>
            </w:r>
          </w:p>
        </w:tc>
        <w:tc>
          <w:tcPr>
            <w:tcW w:w="0" w:type="auto"/>
          </w:tcPr>
          <w:p w14:paraId="74F247C1" w14:textId="77777777" w:rsidR="000169BA" w:rsidRDefault="006D7651">
            <w:pPr>
              <w:pStyle w:val="Compact"/>
            </w:pPr>
            <w:r>
              <w:t>0.675</w:t>
            </w:r>
          </w:p>
        </w:tc>
      </w:tr>
      <w:tr w:rsidR="000169BA" w14:paraId="54689C85" w14:textId="77777777">
        <w:tc>
          <w:tcPr>
            <w:tcW w:w="0" w:type="auto"/>
          </w:tcPr>
          <w:p w14:paraId="5A0F269F" w14:textId="77777777" w:rsidR="000169BA" w:rsidRDefault="006D7651">
            <w:pPr>
              <w:pStyle w:val="Compact"/>
              <w:jc w:val="center"/>
            </w:pPr>
            <w:r>
              <w:t>Sim03-16</w:t>
            </w:r>
          </w:p>
        </w:tc>
        <w:tc>
          <w:tcPr>
            <w:tcW w:w="0" w:type="auto"/>
          </w:tcPr>
          <w:p w14:paraId="12497922" w14:textId="77777777" w:rsidR="000169BA" w:rsidRDefault="006D7651">
            <w:pPr>
              <w:pStyle w:val="Compact"/>
              <w:jc w:val="center"/>
            </w:pPr>
            <w:r>
              <w:t>16</w:t>
            </w:r>
          </w:p>
        </w:tc>
        <w:tc>
          <w:tcPr>
            <w:tcW w:w="0" w:type="auto"/>
          </w:tcPr>
          <w:p w14:paraId="27B8B8E3" w14:textId="77777777" w:rsidR="000169BA" w:rsidRDefault="006D7651">
            <w:pPr>
              <w:pStyle w:val="Compact"/>
            </w:pPr>
            <w:r>
              <w:t>0.1526</w:t>
            </w:r>
          </w:p>
        </w:tc>
        <w:tc>
          <w:tcPr>
            <w:tcW w:w="0" w:type="auto"/>
          </w:tcPr>
          <w:p w14:paraId="7499A465" w14:textId="77777777" w:rsidR="000169BA" w:rsidRDefault="006D7651">
            <w:pPr>
              <w:pStyle w:val="Compact"/>
            </w:pPr>
            <w:r>
              <w:t>151.8496</w:t>
            </w:r>
          </w:p>
        </w:tc>
        <w:tc>
          <w:tcPr>
            <w:tcW w:w="0" w:type="auto"/>
          </w:tcPr>
          <w:p w14:paraId="45449EEB" w14:textId="77777777" w:rsidR="000169BA" w:rsidRDefault="006D7651">
            <w:pPr>
              <w:pStyle w:val="Compact"/>
            </w:pPr>
            <w:r>
              <w:t>6.8332</w:t>
            </w:r>
          </w:p>
        </w:tc>
        <w:tc>
          <w:tcPr>
            <w:tcW w:w="0" w:type="auto"/>
          </w:tcPr>
          <w:p w14:paraId="74916A52" w14:textId="77777777" w:rsidR="000169BA" w:rsidRDefault="006D7651">
            <w:pPr>
              <w:pStyle w:val="Compact"/>
            </w:pPr>
            <w:r>
              <w:t>1</w:t>
            </w:r>
          </w:p>
        </w:tc>
        <w:tc>
          <w:tcPr>
            <w:tcW w:w="0" w:type="auto"/>
          </w:tcPr>
          <w:p w14:paraId="09A8BA89" w14:textId="77777777" w:rsidR="000169BA" w:rsidRDefault="006D7651">
            <w:pPr>
              <w:pStyle w:val="Compact"/>
            </w:pPr>
            <w:r>
              <w:t>14.7579</w:t>
            </w:r>
          </w:p>
        </w:tc>
        <w:tc>
          <w:tcPr>
            <w:tcW w:w="0" w:type="auto"/>
          </w:tcPr>
          <w:p w14:paraId="2908DF3B" w14:textId="77777777" w:rsidR="000169BA" w:rsidRDefault="006D7651">
            <w:pPr>
              <w:pStyle w:val="Compact"/>
            </w:pPr>
            <w:r>
              <w:t>0.675</w:t>
            </w:r>
          </w:p>
        </w:tc>
      </w:tr>
      <w:tr w:rsidR="000169BA" w14:paraId="329DB84D" w14:textId="77777777">
        <w:tc>
          <w:tcPr>
            <w:tcW w:w="0" w:type="auto"/>
          </w:tcPr>
          <w:p w14:paraId="4C497C19" w14:textId="77777777" w:rsidR="000169BA" w:rsidRDefault="006D7651">
            <w:pPr>
              <w:pStyle w:val="Compact"/>
              <w:jc w:val="center"/>
            </w:pPr>
            <w:r>
              <w:t>Sim03-17</w:t>
            </w:r>
          </w:p>
        </w:tc>
        <w:tc>
          <w:tcPr>
            <w:tcW w:w="0" w:type="auto"/>
          </w:tcPr>
          <w:p w14:paraId="3A2AA67F" w14:textId="77777777" w:rsidR="000169BA" w:rsidRDefault="006D7651">
            <w:pPr>
              <w:pStyle w:val="Compact"/>
              <w:jc w:val="center"/>
            </w:pPr>
            <w:r>
              <w:t>17</w:t>
            </w:r>
          </w:p>
        </w:tc>
        <w:tc>
          <w:tcPr>
            <w:tcW w:w="0" w:type="auto"/>
          </w:tcPr>
          <w:p w14:paraId="114220B2" w14:textId="77777777" w:rsidR="000169BA" w:rsidRDefault="006D7651">
            <w:pPr>
              <w:pStyle w:val="Compact"/>
            </w:pPr>
            <w:r>
              <w:t>0.1578</w:t>
            </w:r>
          </w:p>
        </w:tc>
        <w:tc>
          <w:tcPr>
            <w:tcW w:w="0" w:type="auto"/>
          </w:tcPr>
          <w:p w14:paraId="30ECF5E0" w14:textId="77777777" w:rsidR="000169BA" w:rsidRDefault="006D7651">
            <w:pPr>
              <w:pStyle w:val="Compact"/>
            </w:pPr>
            <w:r>
              <w:t>136.3609</w:t>
            </w:r>
          </w:p>
        </w:tc>
        <w:tc>
          <w:tcPr>
            <w:tcW w:w="0" w:type="auto"/>
          </w:tcPr>
          <w:p w14:paraId="0DA16879" w14:textId="77777777" w:rsidR="000169BA" w:rsidRDefault="006D7651">
            <w:pPr>
              <w:pStyle w:val="Compact"/>
            </w:pPr>
            <w:r>
              <w:t>6.1362</w:t>
            </w:r>
          </w:p>
        </w:tc>
        <w:tc>
          <w:tcPr>
            <w:tcW w:w="0" w:type="auto"/>
          </w:tcPr>
          <w:p w14:paraId="0431921F" w14:textId="77777777" w:rsidR="000169BA" w:rsidRDefault="006D7651">
            <w:pPr>
              <w:pStyle w:val="Compact"/>
            </w:pPr>
            <w:r>
              <w:t>1</w:t>
            </w:r>
          </w:p>
        </w:tc>
        <w:tc>
          <w:tcPr>
            <w:tcW w:w="0" w:type="auto"/>
          </w:tcPr>
          <w:p w14:paraId="7CBF7085" w14:textId="77777777" w:rsidR="000169BA" w:rsidRDefault="006D7651">
            <w:pPr>
              <w:pStyle w:val="Compact"/>
            </w:pPr>
            <w:r>
              <w:t>16.114</w:t>
            </w:r>
          </w:p>
        </w:tc>
        <w:tc>
          <w:tcPr>
            <w:tcW w:w="0" w:type="auto"/>
          </w:tcPr>
          <w:p w14:paraId="574CA689" w14:textId="77777777" w:rsidR="000169BA" w:rsidRDefault="006D7651">
            <w:pPr>
              <w:pStyle w:val="Compact"/>
            </w:pPr>
            <w:r>
              <w:t>0.675</w:t>
            </w:r>
          </w:p>
        </w:tc>
      </w:tr>
      <w:tr w:rsidR="000169BA" w14:paraId="41AE5B12" w14:textId="77777777">
        <w:tc>
          <w:tcPr>
            <w:tcW w:w="0" w:type="auto"/>
          </w:tcPr>
          <w:p w14:paraId="67B43657" w14:textId="77777777" w:rsidR="000169BA" w:rsidRDefault="006D7651">
            <w:pPr>
              <w:pStyle w:val="Compact"/>
              <w:jc w:val="center"/>
            </w:pPr>
            <w:r>
              <w:t>Sim03-18</w:t>
            </w:r>
          </w:p>
        </w:tc>
        <w:tc>
          <w:tcPr>
            <w:tcW w:w="0" w:type="auto"/>
          </w:tcPr>
          <w:p w14:paraId="079595AE" w14:textId="77777777" w:rsidR="000169BA" w:rsidRDefault="006D7651">
            <w:pPr>
              <w:pStyle w:val="Compact"/>
              <w:jc w:val="center"/>
            </w:pPr>
            <w:r>
              <w:t>18</w:t>
            </w:r>
          </w:p>
        </w:tc>
        <w:tc>
          <w:tcPr>
            <w:tcW w:w="0" w:type="auto"/>
          </w:tcPr>
          <w:p w14:paraId="109BE12C" w14:textId="77777777" w:rsidR="000169BA" w:rsidRDefault="006D7651">
            <w:pPr>
              <w:pStyle w:val="Compact"/>
            </w:pPr>
            <w:r>
              <w:t>0.1629</w:t>
            </w:r>
          </w:p>
        </w:tc>
        <w:tc>
          <w:tcPr>
            <w:tcW w:w="0" w:type="auto"/>
          </w:tcPr>
          <w:p w14:paraId="471A07DC" w14:textId="77777777" w:rsidR="000169BA" w:rsidRDefault="006D7651">
            <w:pPr>
              <w:pStyle w:val="Compact"/>
            </w:pPr>
            <w:r>
              <w:t>107.2736</w:t>
            </w:r>
          </w:p>
        </w:tc>
        <w:tc>
          <w:tcPr>
            <w:tcW w:w="0" w:type="auto"/>
          </w:tcPr>
          <w:p w14:paraId="4CAC6993" w14:textId="77777777" w:rsidR="000169BA" w:rsidRDefault="006D7651">
            <w:pPr>
              <w:pStyle w:val="Compact"/>
            </w:pPr>
            <w:r>
              <w:t>4.8273</w:t>
            </w:r>
          </w:p>
        </w:tc>
        <w:tc>
          <w:tcPr>
            <w:tcW w:w="0" w:type="auto"/>
          </w:tcPr>
          <w:p w14:paraId="0D5B0066" w14:textId="77777777" w:rsidR="000169BA" w:rsidRDefault="006D7651">
            <w:pPr>
              <w:pStyle w:val="Compact"/>
            </w:pPr>
            <w:r>
              <w:t>1</w:t>
            </w:r>
          </w:p>
        </w:tc>
        <w:tc>
          <w:tcPr>
            <w:tcW w:w="0" w:type="auto"/>
          </w:tcPr>
          <w:p w14:paraId="772B1448" w14:textId="77777777" w:rsidR="000169BA" w:rsidRDefault="006D7651">
            <w:pPr>
              <w:pStyle w:val="Compact"/>
            </w:pPr>
            <w:r>
              <w:t>15.4595</w:t>
            </w:r>
          </w:p>
        </w:tc>
        <w:tc>
          <w:tcPr>
            <w:tcW w:w="0" w:type="auto"/>
          </w:tcPr>
          <w:p w14:paraId="4AB5F615" w14:textId="77777777" w:rsidR="000169BA" w:rsidRDefault="006D7651">
            <w:pPr>
              <w:pStyle w:val="Compact"/>
            </w:pPr>
            <w:r>
              <w:t>0.675</w:t>
            </w:r>
          </w:p>
        </w:tc>
      </w:tr>
      <w:tr w:rsidR="000169BA" w14:paraId="226FA90F" w14:textId="77777777">
        <w:tc>
          <w:tcPr>
            <w:tcW w:w="0" w:type="auto"/>
          </w:tcPr>
          <w:p w14:paraId="58E89A67" w14:textId="77777777" w:rsidR="000169BA" w:rsidRDefault="006D7651">
            <w:pPr>
              <w:pStyle w:val="Compact"/>
              <w:jc w:val="center"/>
            </w:pPr>
            <w:r>
              <w:t>Sim03-19</w:t>
            </w:r>
          </w:p>
        </w:tc>
        <w:tc>
          <w:tcPr>
            <w:tcW w:w="0" w:type="auto"/>
          </w:tcPr>
          <w:p w14:paraId="6E784B97" w14:textId="77777777" w:rsidR="000169BA" w:rsidRDefault="006D7651">
            <w:pPr>
              <w:pStyle w:val="Compact"/>
              <w:jc w:val="center"/>
            </w:pPr>
            <w:r>
              <w:t>19</w:t>
            </w:r>
          </w:p>
        </w:tc>
        <w:tc>
          <w:tcPr>
            <w:tcW w:w="0" w:type="auto"/>
          </w:tcPr>
          <w:p w14:paraId="17F8C875" w14:textId="77777777" w:rsidR="000169BA" w:rsidRDefault="006D7651">
            <w:pPr>
              <w:pStyle w:val="Compact"/>
            </w:pPr>
            <w:r>
              <w:t>0.1679</w:t>
            </w:r>
          </w:p>
        </w:tc>
        <w:tc>
          <w:tcPr>
            <w:tcW w:w="0" w:type="auto"/>
          </w:tcPr>
          <w:p w14:paraId="3E2EF9DC" w14:textId="77777777" w:rsidR="000169BA" w:rsidRDefault="006D7651">
            <w:pPr>
              <w:pStyle w:val="Compact"/>
            </w:pPr>
            <w:r>
              <w:t>76.8966</w:t>
            </w:r>
          </w:p>
        </w:tc>
        <w:tc>
          <w:tcPr>
            <w:tcW w:w="0" w:type="auto"/>
          </w:tcPr>
          <w:p w14:paraId="2B344018" w14:textId="77777777" w:rsidR="000169BA" w:rsidRDefault="006D7651">
            <w:pPr>
              <w:pStyle w:val="Compact"/>
            </w:pPr>
            <w:r>
              <w:t>3.4603</w:t>
            </w:r>
          </w:p>
        </w:tc>
        <w:tc>
          <w:tcPr>
            <w:tcW w:w="0" w:type="auto"/>
          </w:tcPr>
          <w:p w14:paraId="0E8BA406" w14:textId="77777777" w:rsidR="000169BA" w:rsidRDefault="006D7651">
            <w:pPr>
              <w:pStyle w:val="Compact"/>
            </w:pPr>
            <w:r>
              <w:t>1</w:t>
            </w:r>
          </w:p>
        </w:tc>
        <w:tc>
          <w:tcPr>
            <w:tcW w:w="0" w:type="auto"/>
          </w:tcPr>
          <w:p w14:paraId="1E2042B6" w14:textId="77777777" w:rsidR="000169BA" w:rsidRDefault="006D7651">
            <w:pPr>
              <w:pStyle w:val="Compact"/>
            </w:pPr>
            <w:r>
              <w:t>15.9439</w:t>
            </w:r>
          </w:p>
        </w:tc>
        <w:tc>
          <w:tcPr>
            <w:tcW w:w="0" w:type="auto"/>
          </w:tcPr>
          <w:p w14:paraId="56AC135D" w14:textId="77777777" w:rsidR="000169BA" w:rsidRDefault="006D7651">
            <w:pPr>
              <w:pStyle w:val="Compact"/>
            </w:pPr>
            <w:r>
              <w:t>0.675</w:t>
            </w:r>
          </w:p>
        </w:tc>
      </w:tr>
      <w:tr w:rsidR="000169BA" w14:paraId="5BFB3710" w14:textId="77777777">
        <w:tc>
          <w:tcPr>
            <w:tcW w:w="0" w:type="auto"/>
          </w:tcPr>
          <w:p w14:paraId="30B568DC" w14:textId="77777777" w:rsidR="000169BA" w:rsidRDefault="006D7651">
            <w:pPr>
              <w:pStyle w:val="Compact"/>
              <w:jc w:val="center"/>
            </w:pPr>
            <w:r>
              <w:t>Sim03-20</w:t>
            </w:r>
          </w:p>
        </w:tc>
        <w:tc>
          <w:tcPr>
            <w:tcW w:w="0" w:type="auto"/>
          </w:tcPr>
          <w:p w14:paraId="3A84938B" w14:textId="77777777" w:rsidR="000169BA" w:rsidRDefault="006D7651">
            <w:pPr>
              <w:pStyle w:val="Compact"/>
              <w:jc w:val="center"/>
            </w:pPr>
            <w:r>
              <w:t>20</w:t>
            </w:r>
          </w:p>
        </w:tc>
        <w:tc>
          <w:tcPr>
            <w:tcW w:w="0" w:type="auto"/>
          </w:tcPr>
          <w:p w14:paraId="0B1D0A40" w14:textId="77777777" w:rsidR="000169BA" w:rsidRDefault="006D7651">
            <w:pPr>
              <w:pStyle w:val="Compact"/>
            </w:pPr>
            <w:r>
              <w:t>0.1727</w:t>
            </w:r>
          </w:p>
        </w:tc>
        <w:tc>
          <w:tcPr>
            <w:tcW w:w="0" w:type="auto"/>
          </w:tcPr>
          <w:p w14:paraId="741EE90D" w14:textId="77777777" w:rsidR="000169BA" w:rsidRDefault="006D7651">
            <w:pPr>
              <w:pStyle w:val="Compact"/>
            </w:pPr>
            <w:r>
              <w:t>48.9213</w:t>
            </w:r>
          </w:p>
        </w:tc>
        <w:tc>
          <w:tcPr>
            <w:tcW w:w="0" w:type="auto"/>
          </w:tcPr>
          <w:p w14:paraId="60DF9394" w14:textId="77777777" w:rsidR="000169BA" w:rsidRDefault="006D7651">
            <w:pPr>
              <w:pStyle w:val="Compact"/>
            </w:pPr>
            <w:r>
              <w:t>2.2015</w:t>
            </w:r>
          </w:p>
        </w:tc>
        <w:tc>
          <w:tcPr>
            <w:tcW w:w="0" w:type="auto"/>
          </w:tcPr>
          <w:p w14:paraId="7C2D7858" w14:textId="77777777" w:rsidR="000169BA" w:rsidRDefault="006D7651">
            <w:pPr>
              <w:pStyle w:val="Compact"/>
            </w:pPr>
            <w:r>
              <w:t>1</w:t>
            </w:r>
          </w:p>
        </w:tc>
        <w:tc>
          <w:tcPr>
            <w:tcW w:w="0" w:type="auto"/>
          </w:tcPr>
          <w:p w14:paraId="776EB12A" w14:textId="77777777" w:rsidR="000169BA" w:rsidRDefault="006D7651">
            <w:pPr>
              <w:pStyle w:val="Compact"/>
            </w:pPr>
            <w:r>
              <w:t>14.6235</w:t>
            </w:r>
          </w:p>
        </w:tc>
        <w:tc>
          <w:tcPr>
            <w:tcW w:w="0" w:type="auto"/>
          </w:tcPr>
          <w:p w14:paraId="6C8F995B" w14:textId="77777777" w:rsidR="000169BA" w:rsidRDefault="006D7651">
            <w:pPr>
              <w:pStyle w:val="Compact"/>
            </w:pPr>
            <w:r>
              <w:t>0.675</w:t>
            </w:r>
          </w:p>
        </w:tc>
      </w:tr>
      <w:tr w:rsidR="000169BA" w14:paraId="6C57F67C" w14:textId="77777777">
        <w:tc>
          <w:tcPr>
            <w:tcW w:w="0" w:type="auto"/>
          </w:tcPr>
          <w:p w14:paraId="4F7C3628" w14:textId="77777777" w:rsidR="000169BA" w:rsidRDefault="006D7651">
            <w:pPr>
              <w:pStyle w:val="Compact"/>
              <w:jc w:val="center"/>
            </w:pPr>
            <w:r>
              <w:t>Sim03-21</w:t>
            </w:r>
          </w:p>
        </w:tc>
        <w:tc>
          <w:tcPr>
            <w:tcW w:w="0" w:type="auto"/>
          </w:tcPr>
          <w:p w14:paraId="6B367219" w14:textId="77777777" w:rsidR="000169BA" w:rsidRDefault="006D7651">
            <w:pPr>
              <w:pStyle w:val="Compact"/>
              <w:jc w:val="center"/>
            </w:pPr>
            <w:r>
              <w:t>21</w:t>
            </w:r>
          </w:p>
        </w:tc>
        <w:tc>
          <w:tcPr>
            <w:tcW w:w="0" w:type="auto"/>
          </w:tcPr>
          <w:p w14:paraId="22C4138F" w14:textId="77777777" w:rsidR="000169BA" w:rsidRDefault="006D7651">
            <w:pPr>
              <w:pStyle w:val="Compact"/>
            </w:pPr>
            <w:r>
              <w:t>0.1772</w:t>
            </w:r>
          </w:p>
        </w:tc>
        <w:tc>
          <w:tcPr>
            <w:tcW w:w="0" w:type="auto"/>
          </w:tcPr>
          <w:p w14:paraId="572F0CC5" w14:textId="77777777" w:rsidR="000169BA" w:rsidRDefault="006D7651">
            <w:pPr>
              <w:pStyle w:val="Compact"/>
            </w:pPr>
            <w:r>
              <w:t>40.4439</w:t>
            </w:r>
          </w:p>
        </w:tc>
        <w:tc>
          <w:tcPr>
            <w:tcW w:w="0" w:type="auto"/>
          </w:tcPr>
          <w:p w14:paraId="4309C7C5" w14:textId="77777777" w:rsidR="000169BA" w:rsidRDefault="006D7651">
            <w:pPr>
              <w:pStyle w:val="Compact"/>
            </w:pPr>
            <w:r>
              <w:t>1.82</w:t>
            </w:r>
          </w:p>
        </w:tc>
        <w:tc>
          <w:tcPr>
            <w:tcW w:w="0" w:type="auto"/>
          </w:tcPr>
          <w:p w14:paraId="6941A11D" w14:textId="77777777" w:rsidR="000169BA" w:rsidRDefault="006D7651">
            <w:pPr>
              <w:pStyle w:val="Compact"/>
            </w:pPr>
            <w:r>
              <w:t>1</w:t>
            </w:r>
          </w:p>
        </w:tc>
        <w:tc>
          <w:tcPr>
            <w:tcW w:w="0" w:type="auto"/>
          </w:tcPr>
          <w:p w14:paraId="15CEB97E" w14:textId="77777777" w:rsidR="000169BA" w:rsidRDefault="006D7651">
            <w:pPr>
              <w:pStyle w:val="Compact"/>
            </w:pPr>
            <w:r>
              <w:t>14.6716</w:t>
            </w:r>
          </w:p>
        </w:tc>
        <w:tc>
          <w:tcPr>
            <w:tcW w:w="0" w:type="auto"/>
          </w:tcPr>
          <w:p w14:paraId="36AED617" w14:textId="77777777" w:rsidR="000169BA" w:rsidRDefault="006D7651">
            <w:pPr>
              <w:pStyle w:val="Compact"/>
            </w:pPr>
            <w:r>
              <w:t>0.675</w:t>
            </w:r>
          </w:p>
        </w:tc>
      </w:tr>
      <w:tr w:rsidR="000169BA" w14:paraId="070FA67C" w14:textId="77777777">
        <w:tc>
          <w:tcPr>
            <w:tcW w:w="0" w:type="auto"/>
          </w:tcPr>
          <w:p w14:paraId="0597F3DA" w14:textId="77777777" w:rsidR="000169BA" w:rsidRDefault="006D7651">
            <w:pPr>
              <w:pStyle w:val="Compact"/>
              <w:jc w:val="center"/>
            </w:pPr>
            <w:r>
              <w:t>Sim03-22</w:t>
            </w:r>
          </w:p>
        </w:tc>
        <w:tc>
          <w:tcPr>
            <w:tcW w:w="0" w:type="auto"/>
          </w:tcPr>
          <w:p w14:paraId="3172AEF7" w14:textId="77777777" w:rsidR="000169BA" w:rsidRDefault="006D7651">
            <w:pPr>
              <w:pStyle w:val="Compact"/>
              <w:jc w:val="center"/>
            </w:pPr>
            <w:r>
              <w:t>22</w:t>
            </w:r>
          </w:p>
        </w:tc>
        <w:tc>
          <w:tcPr>
            <w:tcW w:w="0" w:type="auto"/>
          </w:tcPr>
          <w:p w14:paraId="17AEF91F" w14:textId="77777777" w:rsidR="000169BA" w:rsidRDefault="006D7651">
            <w:pPr>
              <w:pStyle w:val="Compact"/>
            </w:pPr>
            <w:r>
              <w:t>0.1815</w:t>
            </w:r>
          </w:p>
        </w:tc>
        <w:tc>
          <w:tcPr>
            <w:tcW w:w="0" w:type="auto"/>
          </w:tcPr>
          <w:p w14:paraId="2E97E75D" w14:textId="77777777" w:rsidR="000169BA" w:rsidRDefault="006D7651">
            <w:pPr>
              <w:pStyle w:val="Compact"/>
            </w:pPr>
            <w:r>
              <w:t>26.5638</w:t>
            </w:r>
          </w:p>
        </w:tc>
        <w:tc>
          <w:tcPr>
            <w:tcW w:w="0" w:type="auto"/>
          </w:tcPr>
          <w:p w14:paraId="1493B11B" w14:textId="77777777" w:rsidR="000169BA" w:rsidRDefault="006D7651">
            <w:pPr>
              <w:pStyle w:val="Compact"/>
            </w:pPr>
            <w:r>
              <w:t>1.1954</w:t>
            </w:r>
          </w:p>
        </w:tc>
        <w:tc>
          <w:tcPr>
            <w:tcW w:w="0" w:type="auto"/>
          </w:tcPr>
          <w:p w14:paraId="00FE15E1" w14:textId="77777777" w:rsidR="000169BA" w:rsidRDefault="006D7651">
            <w:pPr>
              <w:pStyle w:val="Compact"/>
            </w:pPr>
            <w:r>
              <w:t>1</w:t>
            </w:r>
          </w:p>
        </w:tc>
        <w:tc>
          <w:tcPr>
            <w:tcW w:w="0" w:type="auto"/>
          </w:tcPr>
          <w:p w14:paraId="2E9A0DA4" w14:textId="77777777" w:rsidR="000169BA" w:rsidRDefault="006D7651">
            <w:pPr>
              <w:pStyle w:val="Compact"/>
            </w:pPr>
            <w:r>
              <w:t>16.2541</w:t>
            </w:r>
          </w:p>
        </w:tc>
        <w:tc>
          <w:tcPr>
            <w:tcW w:w="0" w:type="auto"/>
          </w:tcPr>
          <w:p w14:paraId="670A0932" w14:textId="77777777" w:rsidR="000169BA" w:rsidRDefault="006D7651">
            <w:pPr>
              <w:pStyle w:val="Compact"/>
            </w:pPr>
            <w:r>
              <w:t>0.675</w:t>
            </w:r>
          </w:p>
        </w:tc>
      </w:tr>
      <w:tr w:rsidR="000169BA" w14:paraId="05C46D90" w14:textId="77777777">
        <w:tc>
          <w:tcPr>
            <w:tcW w:w="0" w:type="auto"/>
          </w:tcPr>
          <w:p w14:paraId="7E72A0A2" w14:textId="77777777" w:rsidR="000169BA" w:rsidRDefault="006D7651">
            <w:pPr>
              <w:pStyle w:val="Compact"/>
              <w:jc w:val="center"/>
            </w:pPr>
            <w:r>
              <w:t>Sim03-23</w:t>
            </w:r>
          </w:p>
        </w:tc>
        <w:tc>
          <w:tcPr>
            <w:tcW w:w="0" w:type="auto"/>
          </w:tcPr>
          <w:p w14:paraId="0E8972E5" w14:textId="77777777" w:rsidR="000169BA" w:rsidRDefault="006D7651">
            <w:pPr>
              <w:pStyle w:val="Compact"/>
              <w:jc w:val="center"/>
            </w:pPr>
            <w:r>
              <w:t>23</w:t>
            </w:r>
          </w:p>
        </w:tc>
        <w:tc>
          <w:tcPr>
            <w:tcW w:w="0" w:type="auto"/>
          </w:tcPr>
          <w:p w14:paraId="4A098166" w14:textId="77777777" w:rsidR="000169BA" w:rsidRDefault="006D7651">
            <w:pPr>
              <w:pStyle w:val="Compact"/>
            </w:pPr>
            <w:r>
              <w:t>0.1853</w:t>
            </w:r>
          </w:p>
        </w:tc>
        <w:tc>
          <w:tcPr>
            <w:tcW w:w="0" w:type="auto"/>
          </w:tcPr>
          <w:p w14:paraId="69B60776" w14:textId="77777777" w:rsidR="000169BA" w:rsidRDefault="006D7651">
            <w:pPr>
              <w:pStyle w:val="Compact"/>
            </w:pPr>
            <w:r>
              <w:t>21.714</w:t>
            </w:r>
          </w:p>
        </w:tc>
        <w:tc>
          <w:tcPr>
            <w:tcW w:w="0" w:type="auto"/>
          </w:tcPr>
          <w:p w14:paraId="074918CE" w14:textId="77777777" w:rsidR="000169BA" w:rsidRDefault="006D7651">
            <w:pPr>
              <w:pStyle w:val="Compact"/>
            </w:pPr>
            <w:r>
              <w:t>1</w:t>
            </w:r>
          </w:p>
        </w:tc>
        <w:tc>
          <w:tcPr>
            <w:tcW w:w="0" w:type="auto"/>
          </w:tcPr>
          <w:p w14:paraId="1A494FA2" w14:textId="77777777" w:rsidR="000169BA" w:rsidRDefault="006D7651">
            <w:pPr>
              <w:pStyle w:val="Compact"/>
            </w:pPr>
            <w:r>
              <w:t>1</w:t>
            </w:r>
          </w:p>
        </w:tc>
        <w:tc>
          <w:tcPr>
            <w:tcW w:w="0" w:type="auto"/>
          </w:tcPr>
          <w:p w14:paraId="0980C78E" w14:textId="77777777" w:rsidR="000169BA" w:rsidRDefault="006D7651">
            <w:pPr>
              <w:pStyle w:val="Compact"/>
            </w:pPr>
            <w:r>
              <w:t>14.4826</w:t>
            </w:r>
          </w:p>
        </w:tc>
        <w:tc>
          <w:tcPr>
            <w:tcW w:w="0" w:type="auto"/>
          </w:tcPr>
          <w:p w14:paraId="2C7453ED" w14:textId="77777777" w:rsidR="000169BA" w:rsidRDefault="006D7651">
            <w:pPr>
              <w:pStyle w:val="Compact"/>
            </w:pPr>
            <w:r>
              <w:t>0.675</w:t>
            </w:r>
          </w:p>
        </w:tc>
      </w:tr>
      <w:tr w:rsidR="000169BA" w14:paraId="54708989" w14:textId="77777777">
        <w:tc>
          <w:tcPr>
            <w:tcW w:w="0" w:type="auto"/>
          </w:tcPr>
          <w:p w14:paraId="5BABE535" w14:textId="77777777" w:rsidR="000169BA" w:rsidRDefault="006D7651">
            <w:pPr>
              <w:pStyle w:val="Compact"/>
              <w:jc w:val="center"/>
            </w:pPr>
            <w:r>
              <w:t>Sim03-24</w:t>
            </w:r>
          </w:p>
        </w:tc>
        <w:tc>
          <w:tcPr>
            <w:tcW w:w="0" w:type="auto"/>
          </w:tcPr>
          <w:p w14:paraId="6C850F6C" w14:textId="77777777" w:rsidR="000169BA" w:rsidRDefault="006D7651">
            <w:pPr>
              <w:pStyle w:val="Compact"/>
              <w:jc w:val="center"/>
            </w:pPr>
            <w:r>
              <w:t>24</w:t>
            </w:r>
          </w:p>
        </w:tc>
        <w:tc>
          <w:tcPr>
            <w:tcW w:w="0" w:type="auto"/>
          </w:tcPr>
          <w:p w14:paraId="47AD9506" w14:textId="77777777" w:rsidR="000169BA" w:rsidRDefault="006D7651">
            <w:pPr>
              <w:pStyle w:val="Compact"/>
            </w:pPr>
            <w:r>
              <w:t>0.1888</w:t>
            </w:r>
          </w:p>
        </w:tc>
        <w:tc>
          <w:tcPr>
            <w:tcW w:w="0" w:type="auto"/>
          </w:tcPr>
          <w:p w14:paraId="693AEB82" w14:textId="77777777" w:rsidR="000169BA" w:rsidRDefault="006D7651">
            <w:pPr>
              <w:pStyle w:val="Compact"/>
            </w:pPr>
            <w:r>
              <w:t>17.6428</w:t>
            </w:r>
          </w:p>
        </w:tc>
        <w:tc>
          <w:tcPr>
            <w:tcW w:w="0" w:type="auto"/>
          </w:tcPr>
          <w:p w14:paraId="1469BC63" w14:textId="77777777" w:rsidR="000169BA" w:rsidRDefault="006D7651">
            <w:pPr>
              <w:pStyle w:val="Compact"/>
            </w:pPr>
            <w:r>
              <w:t>1</w:t>
            </w:r>
          </w:p>
        </w:tc>
        <w:tc>
          <w:tcPr>
            <w:tcW w:w="0" w:type="auto"/>
          </w:tcPr>
          <w:p w14:paraId="376CD37E" w14:textId="77777777" w:rsidR="000169BA" w:rsidRDefault="006D7651">
            <w:pPr>
              <w:pStyle w:val="Compact"/>
            </w:pPr>
            <w:r>
              <w:t>1</w:t>
            </w:r>
          </w:p>
        </w:tc>
        <w:tc>
          <w:tcPr>
            <w:tcW w:w="0" w:type="auto"/>
          </w:tcPr>
          <w:p w14:paraId="64FA6515" w14:textId="77777777" w:rsidR="000169BA" w:rsidRDefault="006D7651">
            <w:pPr>
              <w:pStyle w:val="Compact"/>
            </w:pPr>
            <w:r>
              <w:t>15.5109</w:t>
            </w:r>
          </w:p>
        </w:tc>
        <w:tc>
          <w:tcPr>
            <w:tcW w:w="0" w:type="auto"/>
          </w:tcPr>
          <w:p w14:paraId="7504CE70" w14:textId="77777777" w:rsidR="000169BA" w:rsidRDefault="006D7651">
            <w:pPr>
              <w:pStyle w:val="Compact"/>
            </w:pPr>
            <w:r>
              <w:t>0.675</w:t>
            </w:r>
          </w:p>
        </w:tc>
      </w:tr>
      <w:tr w:rsidR="000169BA" w14:paraId="2698A297" w14:textId="77777777">
        <w:tc>
          <w:tcPr>
            <w:tcW w:w="0" w:type="auto"/>
          </w:tcPr>
          <w:p w14:paraId="7C592781" w14:textId="77777777" w:rsidR="000169BA" w:rsidRDefault="006D7651">
            <w:pPr>
              <w:pStyle w:val="Compact"/>
              <w:jc w:val="center"/>
            </w:pPr>
            <w:r>
              <w:t>Sim03-25</w:t>
            </w:r>
          </w:p>
        </w:tc>
        <w:tc>
          <w:tcPr>
            <w:tcW w:w="0" w:type="auto"/>
          </w:tcPr>
          <w:p w14:paraId="034D7ECC" w14:textId="77777777" w:rsidR="000169BA" w:rsidRDefault="006D7651">
            <w:pPr>
              <w:pStyle w:val="Compact"/>
              <w:jc w:val="center"/>
            </w:pPr>
            <w:r>
              <w:t>25</w:t>
            </w:r>
          </w:p>
        </w:tc>
        <w:tc>
          <w:tcPr>
            <w:tcW w:w="0" w:type="auto"/>
          </w:tcPr>
          <w:p w14:paraId="4F060032" w14:textId="77777777" w:rsidR="000169BA" w:rsidRDefault="006D7651">
            <w:pPr>
              <w:pStyle w:val="Compact"/>
            </w:pPr>
            <w:r>
              <w:t>0.1919</w:t>
            </w:r>
          </w:p>
        </w:tc>
        <w:tc>
          <w:tcPr>
            <w:tcW w:w="0" w:type="auto"/>
          </w:tcPr>
          <w:p w14:paraId="34425ED3" w14:textId="77777777" w:rsidR="000169BA" w:rsidRDefault="006D7651">
            <w:pPr>
              <w:pStyle w:val="Compact"/>
            </w:pPr>
            <w:r>
              <w:t>17.3533</w:t>
            </w:r>
          </w:p>
        </w:tc>
        <w:tc>
          <w:tcPr>
            <w:tcW w:w="0" w:type="auto"/>
          </w:tcPr>
          <w:p w14:paraId="713C9B44" w14:textId="77777777" w:rsidR="000169BA" w:rsidRDefault="006D7651">
            <w:pPr>
              <w:pStyle w:val="Compact"/>
            </w:pPr>
            <w:r>
              <w:t>1</w:t>
            </w:r>
          </w:p>
        </w:tc>
        <w:tc>
          <w:tcPr>
            <w:tcW w:w="0" w:type="auto"/>
          </w:tcPr>
          <w:p w14:paraId="3D1D7F02" w14:textId="77777777" w:rsidR="000169BA" w:rsidRDefault="006D7651">
            <w:pPr>
              <w:pStyle w:val="Compact"/>
            </w:pPr>
            <w:r>
              <w:t>1</w:t>
            </w:r>
          </w:p>
        </w:tc>
        <w:tc>
          <w:tcPr>
            <w:tcW w:w="0" w:type="auto"/>
          </w:tcPr>
          <w:p w14:paraId="2F9E3A95" w14:textId="77777777" w:rsidR="000169BA" w:rsidRDefault="006D7651">
            <w:pPr>
              <w:pStyle w:val="Compact"/>
            </w:pPr>
            <w:r>
              <w:t>13.6898</w:t>
            </w:r>
          </w:p>
        </w:tc>
        <w:tc>
          <w:tcPr>
            <w:tcW w:w="0" w:type="auto"/>
          </w:tcPr>
          <w:p w14:paraId="643A2B36" w14:textId="77777777" w:rsidR="000169BA" w:rsidRDefault="006D7651">
            <w:pPr>
              <w:pStyle w:val="Compact"/>
            </w:pPr>
            <w:r>
              <w:t>0.675</w:t>
            </w:r>
          </w:p>
        </w:tc>
      </w:tr>
      <w:tr w:rsidR="000169BA" w14:paraId="22917860" w14:textId="77777777">
        <w:tc>
          <w:tcPr>
            <w:tcW w:w="0" w:type="auto"/>
          </w:tcPr>
          <w:p w14:paraId="48A24AE1" w14:textId="77777777" w:rsidR="000169BA" w:rsidRDefault="006D7651">
            <w:pPr>
              <w:pStyle w:val="Compact"/>
              <w:jc w:val="center"/>
            </w:pPr>
            <w:r>
              <w:t>Sim03-26</w:t>
            </w:r>
          </w:p>
        </w:tc>
        <w:tc>
          <w:tcPr>
            <w:tcW w:w="0" w:type="auto"/>
          </w:tcPr>
          <w:p w14:paraId="151F7348" w14:textId="77777777" w:rsidR="000169BA" w:rsidRDefault="006D7651">
            <w:pPr>
              <w:pStyle w:val="Compact"/>
              <w:jc w:val="center"/>
            </w:pPr>
            <w:r>
              <w:t>26</w:t>
            </w:r>
          </w:p>
        </w:tc>
        <w:tc>
          <w:tcPr>
            <w:tcW w:w="0" w:type="auto"/>
          </w:tcPr>
          <w:p w14:paraId="729646F4" w14:textId="77777777" w:rsidR="000169BA" w:rsidRDefault="006D7651">
            <w:pPr>
              <w:pStyle w:val="Compact"/>
            </w:pPr>
            <w:r>
              <w:t>0.1945</w:t>
            </w:r>
          </w:p>
        </w:tc>
        <w:tc>
          <w:tcPr>
            <w:tcW w:w="0" w:type="auto"/>
          </w:tcPr>
          <w:p w14:paraId="0A2CE885" w14:textId="77777777" w:rsidR="000169BA" w:rsidRDefault="006D7651">
            <w:pPr>
              <w:pStyle w:val="Compact"/>
            </w:pPr>
            <w:r>
              <w:t>17.4211</w:t>
            </w:r>
          </w:p>
        </w:tc>
        <w:tc>
          <w:tcPr>
            <w:tcW w:w="0" w:type="auto"/>
          </w:tcPr>
          <w:p w14:paraId="77E0DCC0" w14:textId="77777777" w:rsidR="000169BA" w:rsidRDefault="006D7651">
            <w:pPr>
              <w:pStyle w:val="Compact"/>
            </w:pPr>
            <w:r>
              <w:t>1</w:t>
            </w:r>
          </w:p>
        </w:tc>
        <w:tc>
          <w:tcPr>
            <w:tcW w:w="0" w:type="auto"/>
          </w:tcPr>
          <w:p w14:paraId="0881B8ED" w14:textId="77777777" w:rsidR="000169BA" w:rsidRDefault="006D7651">
            <w:pPr>
              <w:pStyle w:val="Compact"/>
            </w:pPr>
            <w:r>
              <w:t>1</w:t>
            </w:r>
          </w:p>
        </w:tc>
        <w:tc>
          <w:tcPr>
            <w:tcW w:w="0" w:type="auto"/>
          </w:tcPr>
          <w:p w14:paraId="73A00348" w14:textId="77777777" w:rsidR="000169BA" w:rsidRDefault="006D7651">
            <w:pPr>
              <w:pStyle w:val="Compact"/>
            </w:pPr>
            <w:r>
              <w:t>14.4684</w:t>
            </w:r>
          </w:p>
        </w:tc>
        <w:tc>
          <w:tcPr>
            <w:tcW w:w="0" w:type="auto"/>
          </w:tcPr>
          <w:p w14:paraId="5CAAE148" w14:textId="77777777" w:rsidR="000169BA" w:rsidRDefault="006D7651">
            <w:pPr>
              <w:pStyle w:val="Compact"/>
            </w:pPr>
            <w:r>
              <w:t>0.675</w:t>
            </w:r>
          </w:p>
        </w:tc>
      </w:tr>
      <w:tr w:rsidR="000169BA" w14:paraId="3D98CBF8" w14:textId="77777777">
        <w:tc>
          <w:tcPr>
            <w:tcW w:w="0" w:type="auto"/>
          </w:tcPr>
          <w:p w14:paraId="41C3BFF6" w14:textId="77777777" w:rsidR="000169BA" w:rsidRDefault="006D7651">
            <w:pPr>
              <w:pStyle w:val="Compact"/>
              <w:jc w:val="center"/>
            </w:pPr>
            <w:r>
              <w:t>Sim03-27</w:t>
            </w:r>
          </w:p>
        </w:tc>
        <w:tc>
          <w:tcPr>
            <w:tcW w:w="0" w:type="auto"/>
          </w:tcPr>
          <w:p w14:paraId="0DA805FB" w14:textId="77777777" w:rsidR="000169BA" w:rsidRDefault="006D7651">
            <w:pPr>
              <w:pStyle w:val="Compact"/>
              <w:jc w:val="center"/>
            </w:pPr>
            <w:r>
              <w:t>27</w:t>
            </w:r>
          </w:p>
        </w:tc>
        <w:tc>
          <w:tcPr>
            <w:tcW w:w="0" w:type="auto"/>
          </w:tcPr>
          <w:p w14:paraId="01FA17D9" w14:textId="77777777" w:rsidR="000169BA" w:rsidRDefault="006D7651">
            <w:pPr>
              <w:pStyle w:val="Compact"/>
            </w:pPr>
            <w:r>
              <w:t>0.1967</w:t>
            </w:r>
          </w:p>
        </w:tc>
        <w:tc>
          <w:tcPr>
            <w:tcW w:w="0" w:type="auto"/>
          </w:tcPr>
          <w:p w14:paraId="72719301" w14:textId="77777777" w:rsidR="000169BA" w:rsidRDefault="006D7651">
            <w:pPr>
              <w:pStyle w:val="Compact"/>
            </w:pPr>
            <w:r>
              <w:t>16.4246</w:t>
            </w:r>
          </w:p>
        </w:tc>
        <w:tc>
          <w:tcPr>
            <w:tcW w:w="0" w:type="auto"/>
          </w:tcPr>
          <w:p w14:paraId="0A218FE5" w14:textId="77777777" w:rsidR="000169BA" w:rsidRDefault="006D7651">
            <w:pPr>
              <w:pStyle w:val="Compact"/>
            </w:pPr>
            <w:r>
              <w:t>1</w:t>
            </w:r>
          </w:p>
        </w:tc>
        <w:tc>
          <w:tcPr>
            <w:tcW w:w="0" w:type="auto"/>
          </w:tcPr>
          <w:p w14:paraId="4499F86B" w14:textId="77777777" w:rsidR="000169BA" w:rsidRDefault="006D7651">
            <w:pPr>
              <w:pStyle w:val="Compact"/>
            </w:pPr>
            <w:r>
              <w:t>1</w:t>
            </w:r>
          </w:p>
        </w:tc>
        <w:tc>
          <w:tcPr>
            <w:tcW w:w="0" w:type="auto"/>
          </w:tcPr>
          <w:p w14:paraId="61DBEB7F" w14:textId="77777777" w:rsidR="000169BA" w:rsidRDefault="006D7651">
            <w:pPr>
              <w:pStyle w:val="Compact"/>
            </w:pPr>
            <w:r>
              <w:t>15.3889</w:t>
            </w:r>
          </w:p>
        </w:tc>
        <w:tc>
          <w:tcPr>
            <w:tcW w:w="0" w:type="auto"/>
          </w:tcPr>
          <w:p w14:paraId="4CE6640B" w14:textId="77777777" w:rsidR="000169BA" w:rsidRDefault="006D7651">
            <w:pPr>
              <w:pStyle w:val="Compact"/>
            </w:pPr>
            <w:r>
              <w:t>0.675</w:t>
            </w:r>
          </w:p>
        </w:tc>
      </w:tr>
      <w:tr w:rsidR="000169BA" w14:paraId="6B12D631" w14:textId="77777777">
        <w:tc>
          <w:tcPr>
            <w:tcW w:w="0" w:type="auto"/>
          </w:tcPr>
          <w:p w14:paraId="29D5B7FF" w14:textId="77777777" w:rsidR="000169BA" w:rsidRDefault="006D7651">
            <w:pPr>
              <w:pStyle w:val="Compact"/>
              <w:jc w:val="center"/>
            </w:pPr>
            <w:r>
              <w:t>Sim03-28</w:t>
            </w:r>
          </w:p>
        </w:tc>
        <w:tc>
          <w:tcPr>
            <w:tcW w:w="0" w:type="auto"/>
          </w:tcPr>
          <w:p w14:paraId="07006F62" w14:textId="77777777" w:rsidR="000169BA" w:rsidRDefault="006D7651">
            <w:pPr>
              <w:pStyle w:val="Compact"/>
              <w:jc w:val="center"/>
            </w:pPr>
            <w:r>
              <w:t>28</w:t>
            </w:r>
          </w:p>
        </w:tc>
        <w:tc>
          <w:tcPr>
            <w:tcW w:w="0" w:type="auto"/>
          </w:tcPr>
          <w:p w14:paraId="36BDA97E" w14:textId="77777777" w:rsidR="000169BA" w:rsidRDefault="006D7651">
            <w:pPr>
              <w:pStyle w:val="Compact"/>
            </w:pPr>
            <w:r>
              <w:t>0.1983</w:t>
            </w:r>
          </w:p>
        </w:tc>
        <w:tc>
          <w:tcPr>
            <w:tcW w:w="0" w:type="auto"/>
          </w:tcPr>
          <w:p w14:paraId="251C04AB" w14:textId="77777777" w:rsidR="000169BA" w:rsidRDefault="006D7651">
            <w:pPr>
              <w:pStyle w:val="Compact"/>
            </w:pPr>
            <w:r>
              <w:t>12.4828</w:t>
            </w:r>
          </w:p>
        </w:tc>
        <w:tc>
          <w:tcPr>
            <w:tcW w:w="0" w:type="auto"/>
          </w:tcPr>
          <w:p w14:paraId="3EEBC8F2" w14:textId="77777777" w:rsidR="000169BA" w:rsidRDefault="006D7651">
            <w:pPr>
              <w:pStyle w:val="Compact"/>
            </w:pPr>
            <w:r>
              <w:t>1</w:t>
            </w:r>
          </w:p>
        </w:tc>
        <w:tc>
          <w:tcPr>
            <w:tcW w:w="0" w:type="auto"/>
          </w:tcPr>
          <w:p w14:paraId="7688C7EC" w14:textId="77777777" w:rsidR="000169BA" w:rsidRDefault="006D7651">
            <w:pPr>
              <w:pStyle w:val="Compact"/>
            </w:pPr>
            <w:r>
              <w:t>1</w:t>
            </w:r>
          </w:p>
        </w:tc>
        <w:tc>
          <w:tcPr>
            <w:tcW w:w="0" w:type="auto"/>
          </w:tcPr>
          <w:p w14:paraId="786AAB08" w14:textId="77777777" w:rsidR="000169BA" w:rsidRDefault="006D7651">
            <w:pPr>
              <w:pStyle w:val="Compact"/>
            </w:pPr>
            <w:r>
              <w:t>15.0698</w:t>
            </w:r>
          </w:p>
        </w:tc>
        <w:tc>
          <w:tcPr>
            <w:tcW w:w="0" w:type="auto"/>
          </w:tcPr>
          <w:p w14:paraId="2F304D51" w14:textId="77777777" w:rsidR="000169BA" w:rsidRDefault="006D7651">
            <w:pPr>
              <w:pStyle w:val="Compact"/>
            </w:pPr>
            <w:r>
              <w:t>0.675</w:t>
            </w:r>
          </w:p>
        </w:tc>
      </w:tr>
      <w:tr w:rsidR="000169BA" w14:paraId="473031FE" w14:textId="77777777">
        <w:tc>
          <w:tcPr>
            <w:tcW w:w="0" w:type="auto"/>
          </w:tcPr>
          <w:p w14:paraId="4CB017BA" w14:textId="77777777" w:rsidR="000169BA" w:rsidRDefault="006D7651">
            <w:pPr>
              <w:pStyle w:val="Compact"/>
              <w:jc w:val="center"/>
            </w:pPr>
            <w:r>
              <w:t>Sim03-29</w:t>
            </w:r>
          </w:p>
        </w:tc>
        <w:tc>
          <w:tcPr>
            <w:tcW w:w="0" w:type="auto"/>
          </w:tcPr>
          <w:p w14:paraId="1A8B1337" w14:textId="77777777" w:rsidR="000169BA" w:rsidRDefault="006D7651">
            <w:pPr>
              <w:pStyle w:val="Compact"/>
              <w:jc w:val="center"/>
            </w:pPr>
            <w:r>
              <w:t>29</w:t>
            </w:r>
          </w:p>
        </w:tc>
        <w:tc>
          <w:tcPr>
            <w:tcW w:w="0" w:type="auto"/>
          </w:tcPr>
          <w:p w14:paraId="646CD3E2" w14:textId="77777777" w:rsidR="000169BA" w:rsidRDefault="006D7651">
            <w:pPr>
              <w:pStyle w:val="Compact"/>
            </w:pPr>
            <w:r>
              <w:t>0.1994</w:t>
            </w:r>
          </w:p>
        </w:tc>
        <w:tc>
          <w:tcPr>
            <w:tcW w:w="0" w:type="auto"/>
          </w:tcPr>
          <w:p w14:paraId="3E097A11" w14:textId="77777777" w:rsidR="000169BA" w:rsidRDefault="006D7651">
            <w:pPr>
              <w:pStyle w:val="Compact"/>
            </w:pPr>
            <w:r>
              <w:t>13.5514</w:t>
            </w:r>
          </w:p>
        </w:tc>
        <w:tc>
          <w:tcPr>
            <w:tcW w:w="0" w:type="auto"/>
          </w:tcPr>
          <w:p w14:paraId="0C9CA669" w14:textId="77777777" w:rsidR="000169BA" w:rsidRDefault="006D7651">
            <w:pPr>
              <w:pStyle w:val="Compact"/>
            </w:pPr>
            <w:r>
              <w:t>1</w:t>
            </w:r>
          </w:p>
        </w:tc>
        <w:tc>
          <w:tcPr>
            <w:tcW w:w="0" w:type="auto"/>
          </w:tcPr>
          <w:p w14:paraId="70A8C184" w14:textId="77777777" w:rsidR="000169BA" w:rsidRDefault="006D7651">
            <w:pPr>
              <w:pStyle w:val="Compact"/>
            </w:pPr>
            <w:r>
              <w:t>1</w:t>
            </w:r>
          </w:p>
        </w:tc>
        <w:tc>
          <w:tcPr>
            <w:tcW w:w="0" w:type="auto"/>
          </w:tcPr>
          <w:p w14:paraId="1514C7B6" w14:textId="77777777" w:rsidR="000169BA" w:rsidRDefault="006D7651">
            <w:pPr>
              <w:pStyle w:val="Compact"/>
            </w:pPr>
            <w:r>
              <w:t>15.2346</w:t>
            </w:r>
          </w:p>
        </w:tc>
        <w:tc>
          <w:tcPr>
            <w:tcW w:w="0" w:type="auto"/>
          </w:tcPr>
          <w:p w14:paraId="593E542D" w14:textId="77777777" w:rsidR="000169BA" w:rsidRDefault="006D7651">
            <w:pPr>
              <w:pStyle w:val="Compact"/>
            </w:pPr>
            <w:r>
              <w:t>0.675</w:t>
            </w:r>
          </w:p>
        </w:tc>
      </w:tr>
      <w:tr w:rsidR="000169BA" w14:paraId="4E420675" w14:textId="77777777">
        <w:tc>
          <w:tcPr>
            <w:tcW w:w="0" w:type="auto"/>
          </w:tcPr>
          <w:p w14:paraId="1EFAA97A" w14:textId="77777777" w:rsidR="000169BA" w:rsidRDefault="006D7651">
            <w:pPr>
              <w:pStyle w:val="Compact"/>
              <w:jc w:val="center"/>
            </w:pPr>
            <w:r>
              <w:t>Sim03-30</w:t>
            </w:r>
          </w:p>
        </w:tc>
        <w:tc>
          <w:tcPr>
            <w:tcW w:w="0" w:type="auto"/>
          </w:tcPr>
          <w:p w14:paraId="11447CBF" w14:textId="77777777" w:rsidR="000169BA" w:rsidRDefault="006D7651">
            <w:pPr>
              <w:pStyle w:val="Compact"/>
              <w:jc w:val="center"/>
            </w:pPr>
            <w:r>
              <w:t>30</w:t>
            </w:r>
          </w:p>
        </w:tc>
        <w:tc>
          <w:tcPr>
            <w:tcW w:w="0" w:type="auto"/>
          </w:tcPr>
          <w:p w14:paraId="0B72738C" w14:textId="77777777" w:rsidR="000169BA" w:rsidRDefault="006D7651">
            <w:pPr>
              <w:pStyle w:val="Compact"/>
            </w:pPr>
            <w:r>
              <w:t>0.1999</w:t>
            </w:r>
          </w:p>
        </w:tc>
        <w:tc>
          <w:tcPr>
            <w:tcW w:w="0" w:type="auto"/>
          </w:tcPr>
          <w:p w14:paraId="40C77243" w14:textId="77777777" w:rsidR="000169BA" w:rsidRDefault="006D7651">
            <w:pPr>
              <w:pStyle w:val="Compact"/>
            </w:pPr>
            <w:r>
              <w:t>14.3145</w:t>
            </w:r>
          </w:p>
        </w:tc>
        <w:tc>
          <w:tcPr>
            <w:tcW w:w="0" w:type="auto"/>
          </w:tcPr>
          <w:p w14:paraId="3E775B38" w14:textId="77777777" w:rsidR="000169BA" w:rsidRDefault="006D7651">
            <w:pPr>
              <w:pStyle w:val="Compact"/>
            </w:pPr>
            <w:r>
              <w:t>1</w:t>
            </w:r>
          </w:p>
        </w:tc>
        <w:tc>
          <w:tcPr>
            <w:tcW w:w="0" w:type="auto"/>
          </w:tcPr>
          <w:p w14:paraId="03F335E2" w14:textId="77777777" w:rsidR="000169BA" w:rsidRDefault="006D7651">
            <w:pPr>
              <w:pStyle w:val="Compact"/>
            </w:pPr>
            <w:r>
              <w:t>1</w:t>
            </w:r>
          </w:p>
        </w:tc>
        <w:tc>
          <w:tcPr>
            <w:tcW w:w="0" w:type="auto"/>
          </w:tcPr>
          <w:p w14:paraId="2466DDF8" w14:textId="77777777" w:rsidR="000169BA" w:rsidRDefault="006D7651">
            <w:pPr>
              <w:pStyle w:val="Compact"/>
            </w:pPr>
            <w:r>
              <w:t>14.7846</w:t>
            </w:r>
          </w:p>
        </w:tc>
        <w:tc>
          <w:tcPr>
            <w:tcW w:w="0" w:type="auto"/>
          </w:tcPr>
          <w:p w14:paraId="195E35C8" w14:textId="77777777" w:rsidR="000169BA" w:rsidRDefault="006D7651">
            <w:pPr>
              <w:pStyle w:val="Compact"/>
            </w:pPr>
            <w:r>
              <w:t>0.675</w:t>
            </w:r>
          </w:p>
        </w:tc>
      </w:tr>
    </w:tbl>
    <w:p w14:paraId="43A07DB5" w14:textId="77777777" w:rsidR="00744903" w:rsidRDefault="00744903">
      <w:pPr>
        <w:pStyle w:val="Bibliography"/>
        <w:rPr>
          <w:ins w:id="579" w:author="Maarten Blaauw" w:date="2020-11-08T14:04:00Z"/>
        </w:rPr>
      </w:pPr>
      <w:bookmarkStart w:id="580" w:name="ref-Appleby2001"/>
      <w:bookmarkStart w:id="581" w:name="refs"/>
    </w:p>
    <w:p w14:paraId="3E12C81A" w14:textId="6D783D9E" w:rsidR="00744903" w:rsidRDefault="00744903" w:rsidP="00744903">
      <w:pPr>
        <w:pStyle w:val="Heading1"/>
        <w:rPr>
          <w:ins w:id="582" w:author="Maarten Blaauw" w:date="2020-11-08T14:04:00Z"/>
        </w:rPr>
        <w:pPrChange w:id="583" w:author="Maarten Blaauw" w:date="2020-11-08T14:05:00Z">
          <w:pPr>
            <w:pStyle w:val="Bibliography"/>
          </w:pPr>
        </w:pPrChange>
      </w:pPr>
      <w:commentRangeStart w:id="584"/>
      <w:ins w:id="585" w:author="Maarten Blaauw" w:date="2020-11-08T14:05:00Z">
        <w:r>
          <w:t>References</w:t>
        </w:r>
      </w:ins>
      <w:commentRangeEnd w:id="584"/>
      <w:ins w:id="586" w:author="Maarten Blaauw" w:date="2020-11-08T17:11:00Z">
        <w:r w:rsidR="007E199B">
          <w:rPr>
            <w:rStyle w:val="CommentReference"/>
            <w:rFonts w:asciiTheme="minorHAnsi" w:eastAsiaTheme="minorHAnsi" w:hAnsiTheme="minorHAnsi" w:cstheme="minorBidi"/>
            <w:b w:val="0"/>
            <w:bCs w:val="0"/>
            <w:color w:val="auto"/>
          </w:rPr>
          <w:commentReference w:id="584"/>
        </w:r>
      </w:ins>
    </w:p>
    <w:p w14:paraId="3CAF470F" w14:textId="77777777" w:rsidR="00744903" w:rsidRDefault="00744903">
      <w:pPr>
        <w:pStyle w:val="Bibliography"/>
        <w:rPr>
          <w:ins w:id="587" w:author="Maarten Blaauw" w:date="2020-11-08T14:04:00Z"/>
        </w:rPr>
      </w:pPr>
    </w:p>
    <w:p w14:paraId="55FE974F" w14:textId="7F03564D" w:rsidR="000169BA" w:rsidRDefault="006D7651">
      <w:pPr>
        <w:pStyle w:val="Bibliography"/>
      </w:pPr>
      <w:r>
        <w:t xml:space="preserve">Appleby, P. G. 2001. “Chronostratigraphic Techniques in Recent Sediments.” Edited by William M. Last and John P. Smol. </w:t>
      </w:r>
      <w:r>
        <w:rPr>
          <w:i/>
        </w:rPr>
        <w:t>Tracking Environmental Change Using Lake Sediments: Basin Analysis, Coring, and Chronological Techniques</w:t>
      </w:r>
      <w:r>
        <w:t>, "171–203".</w:t>
      </w:r>
    </w:p>
    <w:p w14:paraId="22FFA59E" w14:textId="77777777" w:rsidR="000169BA" w:rsidRDefault="006D7651">
      <w:pPr>
        <w:pStyle w:val="Bibliography"/>
      </w:pPr>
      <w:bookmarkStart w:id="588" w:name="ref-Appleby1998"/>
      <w:bookmarkEnd w:id="580"/>
      <w:r>
        <w:t xml:space="preserve">Appleby, P G. 1998. “Dating recent sediments by Pb-210: Problems and solutions.” </w:t>
      </w:r>
      <w:r>
        <w:rPr>
          <w:i/>
        </w:rPr>
        <w:t>Proc. 2nd NKS/EKO-1 Seminar, Helsinki, 2-4 April 1997, STUK, Helsinki</w:t>
      </w:r>
      <w:r>
        <w:t>, 7–24.</w:t>
      </w:r>
    </w:p>
    <w:p w14:paraId="448151CD" w14:textId="77777777" w:rsidR="000169BA" w:rsidRDefault="006D7651">
      <w:pPr>
        <w:pStyle w:val="Bibliography"/>
      </w:pPr>
      <w:bookmarkStart w:id="589" w:name="ref-Appleby2008"/>
      <w:bookmarkEnd w:id="588"/>
      <w:r>
        <w:t xml:space="preserve">———. 2008. “Three Decades of Dating Recent Sediments by Fallout Radionuclides: A Review.” </w:t>
      </w:r>
      <w:r>
        <w:rPr>
          <w:i/>
        </w:rPr>
        <w:t>The Holocene</w:t>
      </w:r>
      <w:r>
        <w:t xml:space="preserve"> 18 (1): 83–93. </w:t>
      </w:r>
      <w:hyperlink r:id="rId15">
        <w:r>
          <w:rPr>
            <w:rStyle w:val="Hyperlink"/>
          </w:rPr>
          <w:t>https://doi.org/10.1177/0959683607085598</w:t>
        </w:r>
      </w:hyperlink>
      <w:r>
        <w:t>.</w:t>
      </w:r>
    </w:p>
    <w:p w14:paraId="302BF02D" w14:textId="77777777" w:rsidR="000169BA" w:rsidRDefault="006D7651">
      <w:pPr>
        <w:pStyle w:val="Bibliography"/>
      </w:pPr>
      <w:bookmarkStart w:id="590" w:name="ref-Appleby1978"/>
      <w:bookmarkEnd w:id="589"/>
      <w:r>
        <w:t xml:space="preserve">Appleby, P. G., and F. Oldfield. 1978. “The Calculation of Lead-210 Dates Assuming a Constant Rate of Supply of Unsupported 210Pb to the Sediment.” </w:t>
      </w:r>
      <w:r>
        <w:rPr>
          <w:i/>
        </w:rPr>
        <w:t>Catena</w:t>
      </w:r>
      <w:r>
        <w:t xml:space="preserve"> 5 (1): 1–8. </w:t>
      </w:r>
      <w:hyperlink r:id="rId16">
        <w:r>
          <w:rPr>
            <w:rStyle w:val="Hyperlink"/>
          </w:rPr>
          <w:t>https://doi.org/10.1016/S0341-8162(78)80002-2</w:t>
        </w:r>
      </w:hyperlink>
      <w:r>
        <w:t>.</w:t>
      </w:r>
    </w:p>
    <w:p w14:paraId="20A9CBDC" w14:textId="77777777" w:rsidR="000169BA" w:rsidRDefault="006D7651">
      <w:pPr>
        <w:pStyle w:val="Bibliography"/>
      </w:pPr>
      <w:bookmarkStart w:id="591" w:name="ref-Aquino2018"/>
      <w:bookmarkEnd w:id="590"/>
      <w:r>
        <w:t xml:space="preserve">Aquino-López, Marco A., Maarten Blaauw, J. Andrés Christen, and Nicole K. Sanderson. 2018. “Bayesian Analysis of 210Pb Dating.” </w:t>
      </w:r>
      <w:r>
        <w:rPr>
          <w:i/>
        </w:rPr>
        <w:t>Journal of Agricultural, Biological and Environmental Statistics</w:t>
      </w:r>
      <w:r>
        <w:t xml:space="preserve"> 23 (3): 317–33. </w:t>
      </w:r>
      <w:hyperlink r:id="rId17">
        <w:r>
          <w:rPr>
            <w:rStyle w:val="Hyperlink"/>
          </w:rPr>
          <w:t>https://doi.org/10.1007/s13253-018-0328-7</w:t>
        </w:r>
      </w:hyperlink>
      <w:r>
        <w:t>.</w:t>
      </w:r>
    </w:p>
    <w:p w14:paraId="2CFE84C6" w14:textId="77777777" w:rsidR="000169BA" w:rsidRDefault="006D7651">
      <w:pPr>
        <w:pStyle w:val="Bibliography"/>
      </w:pPr>
      <w:bookmarkStart w:id="592" w:name="ref-Aquino2020"/>
      <w:bookmarkEnd w:id="591"/>
      <w:r>
        <w:t xml:space="preserve">Aquino-López, Marco A., Ana Carolina Ruiz-Fernández, Maarten Blaauw, and Joan-Albert Sanchez-Cabeza. 2020. “Comparing Classical and Bayesian </w:t>
      </w:r>
      <w:r w:rsidRPr="004456D2">
        <w:rPr>
          <w:vertAlign w:val="superscript"/>
          <w:rPrChange w:id="593" w:author="Maarten Blaauw" w:date="2020-11-08T15:43:00Z">
            <w:rPr/>
          </w:rPrChange>
        </w:rPr>
        <w:t>210</w:t>
      </w:r>
      <w:r>
        <w:t xml:space="preserve">Pb Dating Models in Human-Impacted Aquatic Environments.” </w:t>
      </w:r>
      <w:r>
        <w:rPr>
          <w:i/>
        </w:rPr>
        <w:t>Quaternary Geochronology</w:t>
      </w:r>
      <w:r>
        <w:t xml:space="preserve"> 60 (October): 101106. </w:t>
      </w:r>
      <w:hyperlink r:id="rId18">
        <w:r>
          <w:rPr>
            <w:rStyle w:val="Hyperlink"/>
          </w:rPr>
          <w:t>https://doi.org/10.1016/j.quageo.2020.101106</w:t>
        </w:r>
      </w:hyperlink>
      <w:r>
        <w:t>.</w:t>
      </w:r>
    </w:p>
    <w:p w14:paraId="3B386F34" w14:textId="77777777" w:rsidR="000169BA" w:rsidRDefault="006D7651">
      <w:pPr>
        <w:pStyle w:val="Bibliography"/>
      </w:pPr>
      <w:bookmarkStart w:id="594" w:name="ref-Barsanti2020"/>
      <w:bookmarkEnd w:id="592"/>
      <w:r>
        <w:t xml:space="preserve">Barsanti, M., R. Garcia-Tenorio, A. Schirone, M. Rozmaric, A. C. Ruiz-Fernández, J. A. Sanchez-Cabeza, I. Delbono, et al. 2020. “Challenges and Limitations of the 210Pb Sediment Dating Method: Results from an IAEA Modelling Interlaboratory Comparison Exercise.” </w:t>
      </w:r>
      <w:r>
        <w:rPr>
          <w:i/>
        </w:rPr>
        <w:t>Quaternary Geochronology</w:t>
      </w:r>
      <w:r>
        <w:t xml:space="preserve"> 59 (August): 101093. </w:t>
      </w:r>
      <w:hyperlink r:id="rId19">
        <w:r>
          <w:rPr>
            <w:rStyle w:val="Hyperlink"/>
          </w:rPr>
          <w:t>https://doi.org/10.1016/j.quageo.2020.101093</w:t>
        </w:r>
      </w:hyperlink>
      <w:r>
        <w:t>.</w:t>
      </w:r>
    </w:p>
    <w:p w14:paraId="7F0EFE78" w14:textId="75FDE22A" w:rsidR="000169BA" w:rsidRDefault="006D7651">
      <w:pPr>
        <w:pStyle w:val="Bibliography"/>
        <w:rPr>
          <w:ins w:id="595" w:author="Maarten Blaauw" w:date="2020-11-08T17:08:00Z"/>
        </w:rPr>
      </w:pPr>
      <w:bookmarkStart w:id="596" w:name="ref-Binford1990"/>
      <w:bookmarkEnd w:id="594"/>
      <w:r>
        <w:t xml:space="preserve">Binford, Michael W. 1990. “Calculation and uncertainty analysis of </w:t>
      </w:r>
      <m:oMath>
        <m:sSup>
          <m:sSupPr>
            <m:ctrlPr>
              <w:rPr>
                <w:rFonts w:ascii="Cambria Math" w:hAnsi="Cambria Math"/>
              </w:rPr>
            </m:ctrlPr>
          </m:sSupPr>
          <m:e>
            <m:r>
              <w:rPr>
                <w:rFonts w:ascii="Cambria Math" w:hAnsi="Cambria Math"/>
              </w:rPr>
              <m:t>​</m:t>
            </m:r>
          </m:e>
          <m:sup>
            <m:r>
              <w:rPr>
                <w:rFonts w:ascii="Cambria Math" w:hAnsi="Cambria Math"/>
              </w:rPr>
              <m:t>210</m:t>
            </m:r>
          </m:sup>
        </m:sSup>
        <m:r>
          <w:rPr>
            <w:rFonts w:ascii="Cambria Math" w:hAnsi="Cambria Math"/>
          </w:rPr>
          <m:t>Pb</m:t>
        </m:r>
      </m:oMath>
      <w:r>
        <w:t xml:space="preserve"> dates for PIRLA project lake sediment cores.” </w:t>
      </w:r>
      <w:r>
        <w:rPr>
          <w:i/>
        </w:rPr>
        <w:t>Journal of Paleolimnology</w:t>
      </w:r>
      <w:r>
        <w:t xml:space="preserve"> 3: 253–67. </w:t>
      </w:r>
      <w:hyperlink r:id="rId20">
        <w:r>
          <w:rPr>
            <w:rStyle w:val="Hyperlink"/>
          </w:rPr>
          <w:t>https://doi.org/10.1007/BF00219461</w:t>
        </w:r>
      </w:hyperlink>
      <w:r>
        <w:t>.</w:t>
      </w:r>
    </w:p>
    <w:p w14:paraId="496CF0A1" w14:textId="70B09311" w:rsidR="00AC2F08" w:rsidDel="00222E80" w:rsidRDefault="00AC2F08" w:rsidP="00222E80">
      <w:pPr>
        <w:shd w:val="clear" w:color="auto" w:fill="FFFFFF"/>
        <w:spacing w:after="0" w:line="360" w:lineRule="atLeast"/>
        <w:textAlignment w:val="baseline"/>
        <w:rPr>
          <w:del w:id="597" w:author="Maarten Blaauw" w:date="2020-11-08T17:09:00Z"/>
        </w:rPr>
      </w:pPr>
      <w:ins w:id="598" w:author="Maarten Blaauw" w:date="2020-11-08T17:08:00Z">
        <w:r>
          <w:t>Blaauw, M., Ch</w:t>
        </w:r>
      </w:ins>
      <w:ins w:id="599" w:author="Maarten Blaauw" w:date="2020-11-08T17:09:00Z">
        <w:r>
          <w:t xml:space="preserve">risten, J.A., 2011. </w:t>
        </w:r>
      </w:ins>
      <w:ins w:id="600" w:author="Maarten Blaauw" w:date="2020-11-08T17:12:00Z">
        <w:r w:rsidR="007E199B">
          <w:t>“</w:t>
        </w:r>
      </w:ins>
      <w:ins w:id="601" w:author="Maarten Blaauw" w:date="2020-11-08T17:08:00Z">
        <w:r w:rsidRPr="00AC2F08">
          <w:t>Flexible paleoclimate age-depth models using an autoregressive gamma process</w:t>
        </w:r>
        <w:r>
          <w:t>.</w:t>
        </w:r>
      </w:ins>
      <w:ins w:id="602" w:author="Maarten Blaauw" w:date="2020-11-08T17:12:00Z">
        <w:r w:rsidR="007E199B">
          <w:t>”</w:t>
        </w:r>
      </w:ins>
      <w:ins w:id="603" w:author="Maarten Blaauw" w:date="2020-11-08T17:09:00Z">
        <w:r>
          <w:t xml:space="preserve"> </w:t>
        </w:r>
        <w:r w:rsidRPr="00C3318B">
          <w:rPr>
            <w:i/>
            <w:iCs/>
            <w:rPrChange w:id="604" w:author="Maarten Blaauw" w:date="2020-11-08T17:12:00Z">
              <w:rPr/>
            </w:rPrChange>
          </w:rPr>
          <w:t>Bayesian Analysis</w:t>
        </w:r>
        <w:r w:rsidR="00A66D2E" w:rsidRPr="00C3318B">
          <w:rPr>
            <w:i/>
            <w:iCs/>
            <w:rPrChange w:id="605" w:author="Maarten Blaauw" w:date="2020-11-08T17:12:00Z">
              <w:rPr/>
            </w:rPrChange>
          </w:rPr>
          <w:t xml:space="preserve"> </w:t>
        </w:r>
        <w:r w:rsidR="00A66D2E">
          <w:t>6: 457-74.</w:t>
        </w:r>
      </w:ins>
    </w:p>
    <w:p w14:paraId="12CE4DF0" w14:textId="6F8F2523" w:rsidR="00222E80" w:rsidRPr="00A66D2E" w:rsidRDefault="00222E80" w:rsidP="00222E80">
      <w:pPr>
        <w:shd w:val="clear" w:color="auto" w:fill="FFFFFF"/>
        <w:spacing w:after="0" w:line="360" w:lineRule="atLeast"/>
        <w:textAlignment w:val="baseline"/>
        <w:rPr>
          <w:ins w:id="606" w:author="Maarten Blaauw" w:date="2020-11-08T17:10:00Z"/>
          <w:rPrChange w:id="607" w:author="Maarten Blaauw" w:date="2020-11-08T17:09:00Z">
            <w:rPr>
              <w:ins w:id="608" w:author="Maarten Blaauw" w:date="2020-11-08T17:10:00Z"/>
              <w:rFonts w:ascii="inherit" w:hAnsi="inherit"/>
              <w:color w:val="222222"/>
              <w:sz w:val="16"/>
              <w:szCs w:val="16"/>
            </w:rPr>
          </w:rPrChange>
        </w:rPr>
        <w:pPrChange w:id="609" w:author="Maarten Blaauw" w:date="2020-11-08T17:10:00Z">
          <w:pPr>
            <w:numPr>
              <w:numId w:val="3"/>
            </w:numPr>
            <w:shd w:val="clear" w:color="auto" w:fill="FFFFFF"/>
            <w:tabs>
              <w:tab w:val="num" w:pos="720"/>
            </w:tabs>
            <w:spacing w:after="0" w:line="360" w:lineRule="atLeast"/>
            <w:ind w:left="720" w:hanging="360"/>
            <w:textAlignment w:val="baseline"/>
          </w:pPr>
        </w:pPrChange>
      </w:pPr>
      <w:ins w:id="610" w:author="Maarten Blaauw" w:date="2020-11-08T17:10:00Z">
        <w:r>
          <w:t xml:space="preserve"> </w:t>
        </w:r>
      </w:ins>
      <w:ins w:id="611" w:author="Maarten Blaauw" w:date="2020-11-08T17:11:00Z">
        <w:r w:rsidR="007E199B">
          <w:fldChar w:fldCharType="begin"/>
        </w:r>
        <w:r w:rsidR="007E199B">
          <w:instrText xml:space="preserve"> HYPERLINK "https://doi.org/10.1214/11-BA618." </w:instrText>
        </w:r>
        <w:r w:rsidR="007E199B">
          <w:fldChar w:fldCharType="separate"/>
        </w:r>
        <w:r w:rsidRPr="007E199B">
          <w:rPr>
            <w:rStyle w:val="Hyperlink"/>
          </w:rPr>
          <w:t>https://doi.org/10.1214/11-BA618</w:t>
        </w:r>
        <w:r w:rsidR="004F31EF" w:rsidRPr="007E199B">
          <w:rPr>
            <w:rStyle w:val="Hyperlink"/>
          </w:rPr>
          <w:t>.</w:t>
        </w:r>
        <w:r w:rsidR="007E199B">
          <w:fldChar w:fldCharType="end"/>
        </w:r>
      </w:ins>
    </w:p>
    <w:p w14:paraId="4DC0A242" w14:textId="77777777" w:rsidR="00A66D2E" w:rsidRDefault="00A66D2E" w:rsidP="00222E80">
      <w:pPr>
        <w:shd w:val="clear" w:color="auto" w:fill="FFFFFF"/>
        <w:spacing w:after="0" w:line="360" w:lineRule="atLeast"/>
        <w:textAlignment w:val="baseline"/>
        <w:rPr>
          <w:ins w:id="612" w:author="Maarten Blaauw" w:date="2020-11-08T17:09:00Z"/>
        </w:rPr>
        <w:pPrChange w:id="613" w:author="Maarten Blaauw" w:date="2020-11-08T17:10:00Z">
          <w:pPr>
            <w:pStyle w:val="Bibliography"/>
          </w:pPr>
        </w:pPrChange>
      </w:pPr>
    </w:p>
    <w:p w14:paraId="24F85B2C" w14:textId="77777777" w:rsidR="00222E80" w:rsidRDefault="006D7651" w:rsidP="00222E80">
      <w:pPr>
        <w:shd w:val="clear" w:color="auto" w:fill="FFFFFF"/>
        <w:spacing w:after="0" w:line="360" w:lineRule="atLeast"/>
        <w:textAlignment w:val="baseline"/>
        <w:rPr>
          <w:ins w:id="614" w:author="Maarten Blaauw" w:date="2020-11-08T17:10:00Z"/>
        </w:rPr>
      </w:pPr>
      <w:bookmarkStart w:id="615" w:name="ref-Blaauw2018"/>
      <w:bookmarkEnd w:id="596"/>
      <w:r>
        <w:t xml:space="preserve">Blaauw, Maarten, J. Andrés Christen, K. D. Bennett, and Paula J. Reimer. 2018. “Double the Dates and Go for Bayes — Impacts of Model Choice, Dating Density and Quality on Chronologies.” </w:t>
      </w:r>
      <w:r>
        <w:rPr>
          <w:i/>
        </w:rPr>
        <w:t>Quaternary Science Reviews</w:t>
      </w:r>
      <w:r>
        <w:t xml:space="preserve"> 188: 58–66. </w:t>
      </w:r>
    </w:p>
    <w:p w14:paraId="7D4546F6" w14:textId="5AE8830C" w:rsidR="000169BA" w:rsidRDefault="00DF35A8" w:rsidP="00222E80">
      <w:pPr>
        <w:shd w:val="clear" w:color="auto" w:fill="FFFFFF"/>
        <w:spacing w:after="0" w:line="360" w:lineRule="atLeast"/>
        <w:textAlignment w:val="baseline"/>
        <w:pPrChange w:id="616" w:author="Maarten Blaauw" w:date="2020-11-08T17:10:00Z">
          <w:pPr>
            <w:pStyle w:val="Bibliography"/>
          </w:pPr>
        </w:pPrChange>
      </w:pPr>
      <w:r>
        <w:lastRenderedPageBreak/>
        <w:fldChar w:fldCharType="begin"/>
      </w:r>
      <w:r>
        <w:instrText xml:space="preserve"> HYPERLINK "https://doi.org/10.1016/j.quascirev.2018.03.032" \h </w:instrText>
      </w:r>
      <w:r>
        <w:fldChar w:fldCharType="separate"/>
      </w:r>
      <w:r w:rsidR="006D7651">
        <w:rPr>
          <w:rStyle w:val="Hyperlink"/>
        </w:rPr>
        <w:t>https://doi.org/10.1016/j.quascirev.2018.03.032</w:t>
      </w:r>
      <w:r>
        <w:rPr>
          <w:rStyle w:val="Hyperlink"/>
        </w:rPr>
        <w:fldChar w:fldCharType="end"/>
      </w:r>
      <w:r w:rsidR="006D7651">
        <w:t>.</w:t>
      </w:r>
    </w:p>
    <w:p w14:paraId="17FDB52F" w14:textId="77777777" w:rsidR="00222E80" w:rsidRDefault="00222E80">
      <w:pPr>
        <w:pStyle w:val="Bibliography"/>
        <w:rPr>
          <w:ins w:id="617" w:author="Maarten Blaauw" w:date="2020-11-08T17:10:00Z"/>
        </w:rPr>
      </w:pPr>
      <w:bookmarkStart w:id="618" w:name="ref-Crozaz1964"/>
      <w:bookmarkEnd w:id="615"/>
    </w:p>
    <w:p w14:paraId="65C057DB" w14:textId="66CE6B77" w:rsidR="000169BA" w:rsidRDefault="006D7651">
      <w:pPr>
        <w:pStyle w:val="Bibliography"/>
      </w:pPr>
      <w:proofErr w:type="spellStart"/>
      <w:r>
        <w:t>Crozaz</w:t>
      </w:r>
      <w:proofErr w:type="spellEnd"/>
      <w:r>
        <w:t xml:space="preserve">, G, E </w:t>
      </w:r>
      <w:proofErr w:type="spellStart"/>
      <w:r>
        <w:t>Picciotto</w:t>
      </w:r>
      <w:proofErr w:type="spellEnd"/>
      <w:r>
        <w:t xml:space="preserve">, and W de Breuck. 1964. “Antarctic Snow Chronology with Pb210.” </w:t>
      </w:r>
      <w:r>
        <w:rPr>
          <w:i/>
        </w:rPr>
        <w:t>Journal of Geophysical Research</w:t>
      </w:r>
      <w:r>
        <w:t xml:space="preserve"> 69 (12): 2597–2604. </w:t>
      </w:r>
      <w:hyperlink r:id="rId21">
        <w:r>
          <w:rPr>
            <w:rStyle w:val="Hyperlink"/>
          </w:rPr>
          <w:t>https://doi.org/10.1029/JZ069i012p02597</w:t>
        </w:r>
      </w:hyperlink>
      <w:r>
        <w:t>.</w:t>
      </w:r>
    </w:p>
    <w:p w14:paraId="1EF75C94" w14:textId="77777777" w:rsidR="000169BA" w:rsidRDefault="006D7651">
      <w:pPr>
        <w:pStyle w:val="Bibliography"/>
      </w:pPr>
      <w:bookmarkStart w:id="619" w:name="ref-Goldberg1963"/>
      <w:bookmarkEnd w:id="618"/>
      <w:r>
        <w:t xml:space="preserve">Goldberg, E. D. 1963. “Geochronology with Pb-210.” </w:t>
      </w:r>
      <w:r>
        <w:rPr>
          <w:i/>
        </w:rPr>
        <w:t>Radioactive Dating</w:t>
      </w:r>
      <w:r>
        <w:t>, 121–31.</w:t>
      </w:r>
    </w:p>
    <w:p w14:paraId="12A76273" w14:textId="77777777" w:rsidR="000169BA" w:rsidRDefault="006D7651">
      <w:pPr>
        <w:pStyle w:val="Bibliography"/>
      </w:pPr>
      <w:bookmarkStart w:id="620" w:name="ref-Courtney2019"/>
      <w:bookmarkEnd w:id="619"/>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 </w:t>
      </w:r>
      <w:r>
        <w:rPr>
          <w:i/>
        </w:rPr>
        <w:t>Quaternary Geochronology</w:t>
      </w:r>
      <w:r>
        <w:t xml:space="preserve"> 52 (June): 77–87. </w:t>
      </w:r>
      <w:hyperlink r:id="rId22">
        <w:r>
          <w:rPr>
            <w:rStyle w:val="Hyperlink"/>
          </w:rPr>
          <w:t>https://doi.org/10.1016/j.quageo.2019.04.003</w:t>
        </w:r>
      </w:hyperlink>
      <w:r>
        <w:t>.</w:t>
      </w:r>
    </w:p>
    <w:p w14:paraId="3A789099" w14:textId="77777777" w:rsidR="000169BA" w:rsidRDefault="006D7651">
      <w:pPr>
        <w:pStyle w:val="Bibliography"/>
      </w:pPr>
      <w:bookmarkStart w:id="621" w:name="ref-Robbins1978"/>
      <w:bookmarkEnd w:id="620"/>
      <w:r>
        <w:t xml:space="preserve">Robbins, JA. 1978. “Geochemical and Geophysical Applications of Radioactive Lead.” Edited by J. O. Nriagu. </w:t>
      </w:r>
      <w:r>
        <w:rPr>
          <w:i/>
        </w:rPr>
        <w:t>The Biogeochemistry of Lead in the Environment</w:t>
      </w:r>
      <w:r>
        <w:t>, 285–393.</w:t>
      </w:r>
    </w:p>
    <w:p w14:paraId="3E50079D" w14:textId="77777777" w:rsidR="000169BA" w:rsidRDefault="006D7651">
      <w:pPr>
        <w:pStyle w:val="Bibliography"/>
      </w:pPr>
      <w:bookmarkStart w:id="622" w:name="ref-Sanchez-Cabeza2012"/>
      <w:bookmarkEnd w:id="621"/>
      <w:r>
        <w:t xml:space="preserve">Sanchez-Cabeza, J. A., and A. C. Ruiz-Fernández. 2012. “210Pb sediment radiochronology: An integrated formulation and classification of dating models.” </w:t>
      </w:r>
      <w:r>
        <w:rPr>
          <w:i/>
        </w:rPr>
        <w:t>Geochimica et Cosmochimica Acta</w:t>
      </w:r>
      <w:r>
        <w:t xml:space="preserve"> 82: 183–200. </w:t>
      </w:r>
      <w:hyperlink r:id="rId23">
        <w:r>
          <w:rPr>
            <w:rStyle w:val="Hyperlink"/>
          </w:rPr>
          <w:t>https://doi.org/10.1016/j.gca.2010.12.024</w:t>
        </w:r>
      </w:hyperlink>
      <w:r>
        <w:t>.</w:t>
      </w:r>
    </w:p>
    <w:p w14:paraId="1F40D732" w14:textId="77777777" w:rsidR="000169BA" w:rsidRDefault="006D7651">
      <w:pPr>
        <w:pStyle w:val="Bibliography"/>
      </w:pPr>
      <w:bookmarkStart w:id="623" w:name="ref-Sanchez-Cabeza2014"/>
      <w:bookmarkEnd w:id="622"/>
      <w:r>
        <w:t xml:space="preserve">Sanchez-Cabeza, Joan Albert, Ana Carolina Ruiz-Fernández, Jorge Feliciano Ontiveros-Cuadras, Libia Hascibe Pérez Bernal, and Carolina Olid. 2014. “Monte Carlo uncertainty calculation of 210Pb chronologies and accumulation rates of sediments and peat bogs.” </w:t>
      </w:r>
      <w:r>
        <w:rPr>
          <w:i/>
        </w:rPr>
        <w:t>Quaternary Geochronology</w:t>
      </w:r>
      <w:r>
        <w:t xml:space="preserve"> 23: 80–93. </w:t>
      </w:r>
      <w:hyperlink r:id="rId24">
        <w:r>
          <w:rPr>
            <w:rStyle w:val="Hyperlink"/>
          </w:rPr>
          <w:t>https://doi.org/10.1016/j.quageo.2014.06.002</w:t>
        </w:r>
      </w:hyperlink>
      <w:r>
        <w:t>.</w:t>
      </w:r>
      <w:bookmarkEnd w:id="570"/>
      <w:bookmarkEnd w:id="581"/>
      <w:bookmarkEnd w:id="623"/>
    </w:p>
    <w:sectPr w:rsidR="000169B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arten Blaauw" w:date="2020-11-06T06:18:00Z" w:initials="MB">
    <w:p w14:paraId="7FD5CE53" w14:textId="6A14A320" w:rsidR="0066694B" w:rsidRDefault="0066694B">
      <w:pPr>
        <w:pStyle w:val="CommentText"/>
      </w:pPr>
      <w:r>
        <w:rPr>
          <w:rStyle w:val="CommentReference"/>
        </w:rPr>
        <w:annotationRef/>
      </w:r>
      <w:r>
        <w:t xml:space="preserve">No hay un </w:t>
      </w:r>
      <w:proofErr w:type="spellStart"/>
      <w:r>
        <w:t>titulo</w:t>
      </w:r>
      <w:proofErr w:type="spellEnd"/>
      <w:r>
        <w:t xml:space="preserve"> un poco mas descriptive? </w:t>
      </w:r>
      <w:proofErr w:type="spellStart"/>
      <w:r>
        <w:t>Dejame</w:t>
      </w:r>
      <w:proofErr w:type="spellEnd"/>
      <w:r>
        <w:t xml:space="preserve"> </w:t>
      </w:r>
      <w:proofErr w:type="spellStart"/>
      <w:r>
        <w:t>pensar</w:t>
      </w:r>
      <w:proofErr w:type="spellEnd"/>
      <w:r>
        <w:t>…</w:t>
      </w:r>
    </w:p>
  </w:comment>
  <w:comment w:id="29" w:author="Maarten Blaauw" w:date="2020-11-07T11:46:00Z" w:initials="MB">
    <w:p w14:paraId="0E06B803" w14:textId="4BCC6DCB" w:rsidR="0066694B" w:rsidRDefault="0066694B">
      <w:pPr>
        <w:pStyle w:val="CommentText"/>
      </w:pPr>
      <w:r>
        <w:rPr>
          <w:rStyle w:val="CommentReference"/>
        </w:rPr>
        <w:annotationRef/>
      </w:r>
      <w:r>
        <w:t>See above for suggested title</w:t>
      </w:r>
    </w:p>
  </w:comment>
  <w:comment w:id="52" w:author="Maarten Blaauw" w:date="2020-11-07T11:51:00Z" w:initials="MB">
    <w:p w14:paraId="427D6203" w14:textId="42F6E387" w:rsidR="0066694B" w:rsidRDefault="0066694B">
      <w:pPr>
        <w:pStyle w:val="CommentText"/>
      </w:pPr>
      <w:r>
        <w:rPr>
          <w:rStyle w:val="CommentReference"/>
        </w:rPr>
        <w:annotationRef/>
      </w:r>
      <w:r>
        <w:t>Not sure if this is true. We could also be asked to back up such a statement. Perhaps refer to Fig. 1 of Courtney-Mustaphi et al. 2019, which does appear to show increasing publications over the last decade or so. But not over the last 4 years. So, replace years by decades?</w:t>
      </w:r>
    </w:p>
  </w:comment>
  <w:comment w:id="142" w:author="Maarten Blaauw" w:date="2020-11-08T15:01:00Z" w:initials="MB">
    <w:p w14:paraId="05381000" w14:textId="788CC4E1" w:rsidR="0066694B" w:rsidRDefault="0066694B">
      <w:pPr>
        <w:pStyle w:val="CommentText"/>
      </w:pPr>
      <w:r>
        <w:rPr>
          <w:rStyle w:val="CommentReference"/>
        </w:rPr>
        <w:annotationRef/>
      </w:r>
      <w:r>
        <w:t>Do we need to say what the 2 other models are?</w:t>
      </w:r>
    </w:p>
  </w:comment>
  <w:comment w:id="217" w:author="Maarten Blaauw" w:date="2020-11-08T18:06:00Z" w:initials="MB">
    <w:p w14:paraId="6806BD3C" w14:textId="4375210B" w:rsidR="00F419BE" w:rsidRDefault="00F419BE">
      <w:pPr>
        <w:pStyle w:val="CommentText"/>
      </w:pPr>
      <w:r>
        <w:rPr>
          <w:rStyle w:val="CommentReference"/>
        </w:rPr>
        <w:annotationRef/>
      </w:r>
      <w:r>
        <w:t xml:space="preserve">Note that we simulate A) core accumulation, and B: their sampling. Use specific terms for them throughout the </w:t>
      </w:r>
      <w:proofErr w:type="spellStart"/>
      <w:r>
        <w:t>ms</w:t>
      </w:r>
      <w:proofErr w:type="spellEnd"/>
      <w:r>
        <w:t xml:space="preserve">, so that the reader </w:t>
      </w:r>
      <w:proofErr w:type="gramStart"/>
      <w:r>
        <w:t>knows</w:t>
      </w:r>
      <w:r w:rsidR="005F0635">
        <w:t xml:space="preserve"> at all times</w:t>
      </w:r>
      <w:proofErr w:type="gramEnd"/>
      <w:r>
        <w:t xml:space="preserve"> which simulation is talked about. Let’s call the simulated cores ‘scenarios’, and the simulated sampling ‘sampling’?</w:t>
      </w:r>
    </w:p>
  </w:comment>
  <w:comment w:id="242" w:author="Maarten Blaauw" w:date="2020-11-08T16:49:00Z" w:initials="MB">
    <w:p w14:paraId="748783AF" w14:textId="2051FB3B" w:rsidR="0066694B" w:rsidRDefault="0066694B">
      <w:pPr>
        <w:pStyle w:val="CommentText"/>
      </w:pPr>
      <w:r>
        <w:rPr>
          <w:rStyle w:val="CommentReference"/>
        </w:rPr>
        <w:annotationRef/>
      </w:r>
      <w:proofErr w:type="spellStart"/>
      <w:r>
        <w:t>Formatea</w:t>
      </w:r>
      <w:proofErr w:type="spellEnd"/>
      <w:r>
        <w:t xml:space="preserve"> las </w:t>
      </w:r>
      <w:proofErr w:type="spellStart"/>
      <w:r>
        <w:t>graficas</w:t>
      </w:r>
      <w:proofErr w:type="spellEnd"/>
      <w:r>
        <w:t xml:space="preserve"> </w:t>
      </w:r>
      <w:proofErr w:type="spellStart"/>
      <w:r>
        <w:t>asi</w:t>
      </w:r>
      <w:proofErr w:type="spellEnd"/>
      <w:r>
        <w:t xml:space="preserve"> que </w:t>
      </w:r>
      <w:proofErr w:type="spellStart"/>
      <w:r>
        <w:t>haya</w:t>
      </w:r>
      <w:proofErr w:type="spellEnd"/>
      <w:r>
        <w:t xml:space="preserve"> </w:t>
      </w:r>
      <w:proofErr w:type="spellStart"/>
      <w:r>
        <w:t>menos</w:t>
      </w:r>
      <w:proofErr w:type="spellEnd"/>
      <w:r>
        <w:t xml:space="preserve"> </w:t>
      </w:r>
      <w:proofErr w:type="spellStart"/>
      <w:r>
        <w:t>espacio</w:t>
      </w:r>
      <w:proofErr w:type="spellEnd"/>
      <w:r>
        <w:t xml:space="preserve"> </w:t>
      </w:r>
      <w:proofErr w:type="spellStart"/>
      <w:r>
        <w:t>blacno</w:t>
      </w:r>
      <w:proofErr w:type="spellEnd"/>
      <w:r>
        <w:t>. Borra los boxes (</w:t>
      </w:r>
      <w:proofErr w:type="spellStart"/>
      <w:r>
        <w:t>bty</w:t>
      </w:r>
      <w:proofErr w:type="spellEnd"/>
      <w:proofErr w:type="gramStart"/>
      <w:r>
        <w:t>=”n</w:t>
      </w:r>
      <w:proofErr w:type="gramEnd"/>
      <w:r>
        <w:t xml:space="preserve">”), </w:t>
      </w:r>
      <w:proofErr w:type="spellStart"/>
      <w:r>
        <w:t>usa</w:t>
      </w:r>
      <w:proofErr w:type="spellEnd"/>
      <w:r>
        <w:t xml:space="preserve"> superscript p 210, etc. Postulated: replace w simulated. Replace proposal with </w:t>
      </w:r>
      <w:r w:rsidR="0027569D">
        <w:t>scenario</w:t>
      </w:r>
      <w:r>
        <w:t>.</w:t>
      </w:r>
    </w:p>
  </w:comment>
  <w:comment w:id="434" w:author="Maarten Blaauw" w:date="2020-11-08T17:41:00Z" w:initials="MB">
    <w:p w14:paraId="0612B482" w14:textId="536414F0" w:rsidR="0066694B" w:rsidRDefault="0066694B">
      <w:pPr>
        <w:pStyle w:val="CommentText"/>
      </w:pPr>
      <w:r>
        <w:rPr>
          <w:rStyle w:val="CommentReference"/>
        </w:rPr>
        <w:annotationRef/>
      </w:r>
      <w:r>
        <w:t>BOOOOOM!!!</w:t>
      </w:r>
    </w:p>
  </w:comment>
  <w:comment w:id="473" w:author="Maarten Blaauw" w:date="2020-11-08T17:46:00Z" w:initials="MB">
    <w:p w14:paraId="3E8AD7B9" w14:textId="41B259BA" w:rsidR="002304BF" w:rsidRDefault="002304BF">
      <w:pPr>
        <w:pStyle w:val="CommentText"/>
      </w:pPr>
      <w:r>
        <w:rPr>
          <w:rStyle w:val="CommentReference"/>
        </w:rPr>
        <w:annotationRef/>
      </w:r>
      <w:proofErr w:type="spellStart"/>
      <w:r>
        <w:t>Pon</w:t>
      </w:r>
      <w:proofErr w:type="spellEnd"/>
      <w:r>
        <w:t xml:space="preserve"> </w:t>
      </w:r>
      <w:proofErr w:type="spellStart"/>
      <w:r>
        <w:t>texto</w:t>
      </w:r>
      <w:proofErr w:type="spellEnd"/>
      <w:r>
        <w:t xml:space="preserve"> </w:t>
      </w:r>
      <w:proofErr w:type="spellStart"/>
      <w:r>
        <w:t>en</w:t>
      </w:r>
      <w:proofErr w:type="spellEnd"/>
      <w:r>
        <w:t xml:space="preserve"> la </w:t>
      </w:r>
      <w:proofErr w:type="spellStart"/>
      <w:r>
        <w:t>figura</w:t>
      </w:r>
      <w:proofErr w:type="spellEnd"/>
      <w:r>
        <w:t xml:space="preserve">. Label A, B, etc., y Plum p </w:t>
      </w:r>
      <w:proofErr w:type="spellStart"/>
      <w:r>
        <w:t>arriba</w:t>
      </w:r>
      <w:proofErr w:type="spellEnd"/>
      <w:r>
        <w:t xml:space="preserve">, CRS </w:t>
      </w:r>
      <w:proofErr w:type="spellStart"/>
      <w:r>
        <w:t>abajo</w:t>
      </w:r>
      <w:proofErr w:type="spellEnd"/>
      <w:r w:rsidR="00620BE0">
        <w:t xml:space="preserve">. </w:t>
      </w:r>
      <w:proofErr w:type="spellStart"/>
      <w:r w:rsidR="00620BE0">
        <w:t>Agrega</w:t>
      </w:r>
      <w:proofErr w:type="spellEnd"/>
      <w:r w:rsidR="00620BE0">
        <w:t xml:space="preserve"> un legend con los </w:t>
      </w:r>
      <w:proofErr w:type="spellStart"/>
      <w:r w:rsidR="00620BE0">
        <w:t>porcentajes</w:t>
      </w:r>
      <w:proofErr w:type="spellEnd"/>
      <w:r w:rsidR="00620BE0">
        <w:t xml:space="preserve"> y los </w:t>
      </w:r>
      <w:proofErr w:type="spellStart"/>
      <w:r w:rsidR="00620BE0">
        <w:t>colore</w:t>
      </w:r>
      <w:r w:rsidR="00561AB2">
        <w:t>s</w:t>
      </w:r>
      <w:proofErr w:type="spellEnd"/>
      <w:r w:rsidR="00CF40FD">
        <w:t xml:space="preserve">, </w:t>
      </w:r>
      <w:proofErr w:type="spellStart"/>
      <w:r w:rsidR="00CF40FD">
        <w:t>en</w:t>
      </w:r>
      <w:proofErr w:type="spellEnd"/>
      <w:r w:rsidR="00CF40FD">
        <w:t xml:space="preserve"> 1 panel </w:t>
      </w:r>
      <w:proofErr w:type="spellStart"/>
      <w:r w:rsidR="00CF40FD">
        <w:t>donde</w:t>
      </w:r>
      <w:proofErr w:type="spellEnd"/>
      <w:r w:rsidR="00CF40FD">
        <w:t xml:space="preserve"> hay </w:t>
      </w:r>
      <w:proofErr w:type="spellStart"/>
      <w:r w:rsidR="00CF40FD">
        <w:t>espacio</w:t>
      </w:r>
      <w:proofErr w:type="spellEnd"/>
      <w:r w:rsidR="00561AB2">
        <w:t>.</w:t>
      </w:r>
      <w:r w:rsidR="00D670D7">
        <w:t xml:space="preserve"> Borra los </w:t>
      </w:r>
      <w:proofErr w:type="spellStart"/>
      <w:r w:rsidR="00D670D7">
        <w:t>bty</w:t>
      </w:r>
      <w:proofErr w:type="spellEnd"/>
      <w:r w:rsidR="00D670D7">
        <w:t>?</w:t>
      </w:r>
    </w:p>
  </w:comment>
  <w:comment w:id="567" w:author="Maarten Blaauw" w:date="2020-11-08T18:17:00Z" w:initials="MB">
    <w:p w14:paraId="677C063A" w14:textId="2D238371" w:rsidR="00E351F5" w:rsidRDefault="00E351F5">
      <w:pPr>
        <w:pStyle w:val="CommentText"/>
      </w:pPr>
      <w:r>
        <w:rPr>
          <w:rStyle w:val="CommentReference"/>
        </w:rPr>
        <w:annotationRef/>
      </w:r>
      <w:r>
        <w:t>No recommendation here on how to es</w:t>
      </w:r>
      <w:r w:rsidR="006270F8">
        <w:rPr>
          <w:noProof/>
        </w:rPr>
        <w:t xml:space="preserve">timate supported Pb? Not really mentioned but I see that this is not really the point here. Perhaps we do need to say that </w:t>
      </w:r>
      <w:r w:rsidR="006270F8">
        <w:rPr>
          <w:noProof/>
        </w:rPr>
        <w:t xml:space="preserve">estimating supported correctly </w:t>
      </w:r>
      <w:r w:rsidR="006270F8">
        <w:rPr>
          <w:noProof/>
        </w:rPr>
        <w:t xml:space="preserve">is </w:t>
      </w:r>
      <w:r w:rsidR="006270F8">
        <w:rPr>
          <w:noProof/>
        </w:rPr>
        <w:t>high</w:t>
      </w:r>
      <w:r w:rsidR="006270F8">
        <w:rPr>
          <w:noProof/>
        </w:rPr>
        <w:t>ly</w:t>
      </w:r>
      <w:r w:rsidR="006270F8">
        <w:rPr>
          <w:noProof/>
        </w:rPr>
        <w:t xml:space="preserve"> impor</w:t>
      </w:r>
      <w:r w:rsidR="006270F8">
        <w:rPr>
          <w:noProof/>
        </w:rPr>
        <w:t>tant</w:t>
      </w:r>
      <w:r w:rsidR="006270F8">
        <w:rPr>
          <w:noProof/>
        </w:rPr>
        <w:t xml:space="preserve"> and that th</w:t>
      </w:r>
      <w:r w:rsidR="006270F8">
        <w:rPr>
          <w:noProof/>
        </w:rPr>
        <w:t>is</w:t>
      </w:r>
      <w:r w:rsidR="006270F8">
        <w:rPr>
          <w:noProof/>
        </w:rPr>
        <w:t xml:space="preserve"> will </w:t>
      </w:r>
      <w:r w:rsidR="006270F8">
        <w:rPr>
          <w:noProof/>
        </w:rPr>
        <w:t xml:space="preserve">be investigated in further research </w:t>
      </w:r>
      <w:r w:rsidR="006270F8">
        <w:rPr>
          <w:noProof/>
        </w:rPr>
        <w:t>(</w:t>
      </w:r>
      <w:r w:rsidR="006270F8">
        <w:rPr>
          <w:noProof/>
        </w:rPr>
        <w:t>outsid</w:t>
      </w:r>
      <w:r w:rsidR="006270F8">
        <w:rPr>
          <w:noProof/>
        </w:rPr>
        <w:t>e the scope of this ms</w:t>
      </w:r>
      <w:r w:rsidR="006270F8">
        <w:rPr>
          <w:noProof/>
        </w:rPr>
        <w:t>)</w:t>
      </w:r>
    </w:p>
  </w:comment>
  <w:comment w:id="584" w:author="Maarten Blaauw" w:date="2020-11-08T17:11:00Z" w:initials="MB">
    <w:p w14:paraId="514507B7" w14:textId="51A337D9" w:rsidR="0066694B" w:rsidRDefault="0066694B">
      <w:pPr>
        <w:pStyle w:val="CommentText"/>
      </w:pPr>
      <w:r>
        <w:rPr>
          <w:rStyle w:val="CommentReference"/>
        </w:rPr>
        <w:annotationRef/>
      </w:r>
      <w:proofErr w:type="spellStart"/>
      <w:r>
        <w:t>Asegurate</w:t>
      </w:r>
      <w:proofErr w:type="spellEnd"/>
      <w:r>
        <w:t xml:space="preserve"> bien, con </w:t>
      </w:r>
      <w:proofErr w:type="spellStart"/>
      <w:r>
        <w:t>todo</w:t>
      </w:r>
      <w:proofErr w:type="spellEnd"/>
      <w:r>
        <w:t xml:space="preserve"> </w:t>
      </w:r>
      <w:proofErr w:type="spellStart"/>
      <w:r>
        <w:t>detalle</w:t>
      </w:r>
      <w:proofErr w:type="spellEnd"/>
      <w:r>
        <w:t xml:space="preserve">, </w:t>
      </w:r>
      <w:proofErr w:type="spellStart"/>
      <w:r>
        <w:t>que todas</w:t>
      </w:r>
      <w:proofErr w:type="spellEnd"/>
      <w:r>
        <w:t xml:space="preserve"> las </w:t>
      </w:r>
      <w:proofErr w:type="spellStart"/>
      <w:r>
        <w:t>referencias</w:t>
      </w:r>
      <w:proofErr w:type="spellEnd"/>
      <w:r>
        <w:t xml:space="preserve"> </w:t>
      </w:r>
      <w:proofErr w:type="spellStart"/>
      <w:r>
        <w:t>estan</w:t>
      </w:r>
      <w:proofErr w:type="spellEnd"/>
      <w:r>
        <w:t xml:space="preserve"> </w:t>
      </w:r>
      <w:proofErr w:type="spellStart"/>
      <w:r>
        <w:t>en</w:t>
      </w:r>
      <w:proofErr w:type="spellEnd"/>
      <w:r>
        <w:t xml:space="preserve"> el </w:t>
      </w:r>
      <w:proofErr w:type="spellStart"/>
      <w:r>
        <w:t>mismo</w:t>
      </w:r>
      <w:proofErr w:type="spellEnd"/>
      <w:r>
        <w:t xml:space="preserve"> </w:t>
      </w:r>
      <w:proofErr w:type="spellStart"/>
      <w:r>
        <w:t>formato</w:t>
      </w:r>
      <w:proofErr w:type="spellEnd"/>
      <w:r>
        <w:t xml:space="preserve">. </w:t>
      </w:r>
      <w:proofErr w:type="spellStart"/>
      <w:r>
        <w:t>Lastname</w:t>
      </w:r>
      <w:proofErr w:type="spellEnd"/>
      <w:r>
        <w:t>, initials (</w:t>
      </w:r>
      <w:proofErr w:type="spellStart"/>
      <w:r>
        <w:t>solitos</w:t>
      </w:r>
      <w:proofErr w:type="spellEnd"/>
      <w:r>
        <w:t xml:space="preserve"> o con full stops), capitalization of paper title, etc.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D5CE53" w15:done="0"/>
  <w15:commentEx w15:paraId="0E06B803" w15:done="0"/>
  <w15:commentEx w15:paraId="427D6203" w15:done="0"/>
  <w15:commentEx w15:paraId="05381000" w15:done="0"/>
  <w15:commentEx w15:paraId="6806BD3C" w15:done="0"/>
  <w15:commentEx w15:paraId="748783AF" w15:done="0"/>
  <w15:commentEx w15:paraId="0612B482" w15:done="0"/>
  <w15:commentEx w15:paraId="3E8AD7B9" w15:done="0"/>
  <w15:commentEx w15:paraId="677C063A" w15:done="0"/>
  <w15:commentEx w15:paraId="514507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F6937" w16cex:dateUtc="2020-11-06T06:18:00Z"/>
  <w16cex:commentExtensible w16cex:durableId="235107AD" w16cex:dateUtc="2020-11-07T11:46:00Z"/>
  <w16cex:commentExtensible w16cex:durableId="235108DD" w16cex:dateUtc="2020-11-07T11:51:00Z"/>
  <w16cex:commentExtensible w16cex:durableId="235286AD" w16cex:dateUtc="2020-11-08T15:01:00Z"/>
  <w16cex:commentExtensible w16cex:durableId="2352B213" w16cex:dateUtc="2020-11-08T18:06:00Z"/>
  <w16cex:commentExtensible w16cex:durableId="2352A01B" w16cex:dateUtc="2020-11-08T16:49:00Z"/>
  <w16cex:commentExtensible w16cex:durableId="2352AC52" w16cex:dateUtc="2020-11-08T17:41:00Z"/>
  <w16cex:commentExtensible w16cex:durableId="2352AD60" w16cex:dateUtc="2020-11-08T17:46:00Z"/>
  <w16cex:commentExtensible w16cex:durableId="2352B4B1" w16cex:dateUtc="2020-11-08T18:17:00Z"/>
  <w16cex:commentExtensible w16cex:durableId="2352A53C" w16cex:dateUtc="2020-11-08T1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D5CE53" w16cid:durableId="234F6937"/>
  <w16cid:commentId w16cid:paraId="0E06B803" w16cid:durableId="235107AD"/>
  <w16cid:commentId w16cid:paraId="427D6203" w16cid:durableId="235108DD"/>
  <w16cid:commentId w16cid:paraId="05381000" w16cid:durableId="235286AD"/>
  <w16cid:commentId w16cid:paraId="6806BD3C" w16cid:durableId="2352B213"/>
  <w16cid:commentId w16cid:paraId="748783AF" w16cid:durableId="2352A01B"/>
  <w16cid:commentId w16cid:paraId="0612B482" w16cid:durableId="2352AC52"/>
  <w16cid:commentId w16cid:paraId="3E8AD7B9" w16cid:durableId="2352AD60"/>
  <w16cid:commentId w16cid:paraId="677C063A" w16cid:durableId="2352B4B1"/>
  <w16cid:commentId w16cid:paraId="514507B7" w16cid:durableId="2352A5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5B1AAC" w14:textId="77777777" w:rsidR="006270F8" w:rsidRDefault="006270F8">
      <w:pPr>
        <w:spacing w:after="0"/>
      </w:pPr>
      <w:r>
        <w:separator/>
      </w:r>
    </w:p>
  </w:endnote>
  <w:endnote w:type="continuationSeparator" w:id="0">
    <w:p w14:paraId="29C33586" w14:textId="77777777" w:rsidR="006270F8" w:rsidRDefault="006270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0B6938" w14:textId="77777777" w:rsidR="006270F8" w:rsidRDefault="006270F8">
      <w:r>
        <w:separator/>
      </w:r>
    </w:p>
  </w:footnote>
  <w:footnote w:type="continuationSeparator" w:id="0">
    <w:p w14:paraId="71FB596F" w14:textId="77777777" w:rsidR="006270F8" w:rsidRDefault="006270F8">
      <w:r>
        <w:continuationSeparator/>
      </w:r>
    </w:p>
  </w:footnote>
  <w:footnote w:id="1">
    <w:p w14:paraId="66CAF6DE" w14:textId="66507C7E" w:rsidR="0066694B" w:rsidRDefault="0066694B">
      <w:pPr>
        <w:pStyle w:val="FootnoteText"/>
      </w:pPr>
      <w:r>
        <w:rPr>
          <w:rStyle w:val="FootnoteReference"/>
        </w:rPr>
        <w:footnoteRef/>
      </w:r>
      <w:r>
        <w:t xml:space="preserve"> Centro de </w:t>
      </w:r>
      <w:proofErr w:type="spellStart"/>
      <w:r>
        <w:t>Investigación</w:t>
      </w:r>
      <w:proofErr w:type="spellEnd"/>
      <w:r>
        <w:t xml:space="preserve"> en Matemáticas (CIMAT), Jalisco s/n, </w:t>
      </w:r>
      <w:proofErr w:type="spellStart"/>
      <w:r>
        <w:t>Valenciana</w:t>
      </w:r>
      <w:proofErr w:type="spellEnd"/>
      <w:r>
        <w:t xml:space="preserve">, 36023 Guanajuato, </w:t>
      </w:r>
      <w:proofErr w:type="spellStart"/>
      <w:r>
        <w:t>G</w:t>
      </w:r>
      <w:ins w:id="17" w:author="Maarten Blaauw" w:date="2020-11-07T11:49:00Z">
        <w:r>
          <w:t>to</w:t>
        </w:r>
      </w:ins>
      <w:proofErr w:type="spellEnd"/>
      <w:del w:id="18" w:author="Maarten Blaauw" w:date="2020-11-07T11:49:00Z">
        <w:r w:rsidDel="004C307C">
          <w:delText>T</w:delText>
        </w:r>
      </w:del>
      <w:r>
        <w:t xml:space="preserve">, Mexico. email: </w:t>
      </w:r>
      <w:r>
        <w:rPr>
          <w:rStyle w:val="VerbatimChar"/>
        </w:rPr>
        <w:t>aquino@cimat.mx</w:t>
      </w:r>
    </w:p>
  </w:footnote>
  <w:footnote w:id="2">
    <w:p w14:paraId="136D9A9D" w14:textId="77777777" w:rsidR="0066694B" w:rsidRDefault="0066694B">
      <w:pPr>
        <w:pStyle w:val="FootnoteText"/>
      </w:pPr>
      <w:r>
        <w:rPr>
          <w:rStyle w:val="FootnoteReference"/>
        </w:rPr>
        <w:footnoteRef/>
      </w:r>
      <w:r>
        <w:t xml:space="preserve"> Corresponding author.</w:t>
      </w:r>
    </w:p>
  </w:footnote>
  <w:footnote w:id="3">
    <w:p w14:paraId="6ED12517" w14:textId="1E6707B8" w:rsidR="0066694B" w:rsidRDefault="0066694B">
      <w:pPr>
        <w:pStyle w:val="FootnoteText"/>
      </w:pPr>
      <w:r>
        <w:rPr>
          <w:rStyle w:val="FootnoteReference"/>
        </w:rPr>
        <w:footnoteRef/>
      </w:r>
      <w:r>
        <w:t xml:space="preserve"> College of Life and Environmental Sciences, University of Exeter, Exeter, EX4</w:t>
      </w:r>
      <w:ins w:id="19" w:author="Maarten Blaauw" w:date="2020-11-06T06:20:00Z">
        <w:r>
          <w:t xml:space="preserve"> </w:t>
        </w:r>
      </w:ins>
      <w:del w:id="20" w:author="Maarten Blaauw" w:date="2020-11-06T06:20:00Z">
        <w:r w:rsidDel="00761790">
          <w:delText>-</w:delText>
        </w:r>
      </w:del>
      <w:r>
        <w:t>4QJ</w:t>
      </w:r>
      <w:ins w:id="21" w:author="Maarten Blaauw" w:date="2020-11-07T11:49:00Z">
        <w:r>
          <w:t xml:space="preserve">, </w:t>
        </w:r>
      </w:ins>
      <w:ins w:id="22" w:author="Maarten Blaauw" w:date="2020-11-07T11:50:00Z">
        <w:r>
          <w:t>UK</w:t>
        </w:r>
      </w:ins>
      <w:r>
        <w:t xml:space="preserve">. email: </w:t>
      </w:r>
      <w:r>
        <w:rPr>
          <w:rStyle w:val="VerbatimChar"/>
        </w:rPr>
        <w:t>N.K.Sanderson@exeter.ac.uk</w:t>
      </w:r>
    </w:p>
  </w:footnote>
  <w:footnote w:id="4">
    <w:p w14:paraId="6888DC10" w14:textId="719FEB3E" w:rsidR="0066694B" w:rsidRDefault="0066694B">
      <w:pPr>
        <w:pStyle w:val="FootnoteText"/>
      </w:pPr>
      <w:r>
        <w:rPr>
          <w:rStyle w:val="FootnoteReference"/>
        </w:rPr>
        <w:footnoteRef/>
      </w:r>
      <w:r>
        <w:t xml:space="preserve"> School of Natural and Built Environment, Queen’s University Belfast, Belfast, BT7</w:t>
      </w:r>
      <w:ins w:id="23" w:author="Maarten Blaauw" w:date="2020-11-06T06:20:00Z">
        <w:r>
          <w:t xml:space="preserve"> </w:t>
        </w:r>
      </w:ins>
      <w:del w:id="24" w:author="Maarten Blaauw" w:date="2020-11-06T06:20:00Z">
        <w:r w:rsidDel="00761790">
          <w:delText>-</w:delText>
        </w:r>
      </w:del>
      <w:r>
        <w:t>1NN</w:t>
      </w:r>
      <w:ins w:id="25" w:author="Maarten Blaauw" w:date="2020-11-07T11:50:00Z">
        <w:r>
          <w:t>, UK</w:t>
        </w:r>
      </w:ins>
      <w:r>
        <w:t>. email:</w:t>
      </w:r>
      <w:ins w:id="26" w:author="Maarten Blaauw" w:date="2020-11-07T11:50:00Z">
        <w:r>
          <w:t xml:space="preserve"> </w:t>
        </w:r>
      </w:ins>
      <w:r>
        <w:rPr>
          <w:rStyle w:val="VerbatimChar"/>
        </w:rPr>
        <w:t>maarten.blaauw@qub.ac.uk</w:t>
      </w:r>
    </w:p>
  </w:footnote>
  <w:footnote w:id="5">
    <w:p w14:paraId="656F43A0" w14:textId="75212A8B" w:rsidR="0066694B" w:rsidRDefault="0066694B">
      <w:pPr>
        <w:pStyle w:val="FootnoteText"/>
      </w:pPr>
      <w:r>
        <w:rPr>
          <w:rStyle w:val="FootnoteReference"/>
        </w:rPr>
        <w:footnoteRef/>
      </w:r>
      <w:r>
        <w:t xml:space="preserve"> Centro de </w:t>
      </w:r>
      <w:proofErr w:type="spellStart"/>
      <w:r>
        <w:t>Investigación</w:t>
      </w:r>
      <w:proofErr w:type="spellEnd"/>
      <w:r>
        <w:t xml:space="preserve"> </w:t>
      </w:r>
      <w:proofErr w:type="spellStart"/>
      <w:r>
        <w:t>en</w:t>
      </w:r>
      <w:proofErr w:type="spellEnd"/>
      <w:r>
        <w:t xml:space="preserve"> </w:t>
      </w:r>
      <w:proofErr w:type="spellStart"/>
      <w:r>
        <w:t>Matemáticas</w:t>
      </w:r>
      <w:proofErr w:type="spellEnd"/>
      <w:r>
        <w:t xml:space="preserve"> (CIMAT), Jalisco s/n, </w:t>
      </w:r>
      <w:proofErr w:type="spellStart"/>
      <w:r>
        <w:t>Valenciana</w:t>
      </w:r>
      <w:proofErr w:type="spellEnd"/>
      <w:r>
        <w:t xml:space="preserve">, 36023 Guanajuato, </w:t>
      </w:r>
      <w:proofErr w:type="spellStart"/>
      <w:r>
        <w:t>G</w:t>
      </w:r>
      <w:ins w:id="27" w:author="Maarten Blaauw" w:date="2020-11-07T11:49:00Z">
        <w:r>
          <w:t>to</w:t>
        </w:r>
      </w:ins>
      <w:proofErr w:type="spellEnd"/>
      <w:del w:id="28" w:author="Maarten Blaauw" w:date="2020-11-07T11:49:00Z">
        <w:r w:rsidDel="004C307C">
          <w:delText>T</w:delText>
        </w:r>
      </w:del>
      <w:r>
        <w:t xml:space="preserve">, Mexico. email: </w:t>
      </w:r>
      <w:r>
        <w:rPr>
          <w:rStyle w:val="VerbatimChar"/>
        </w:rPr>
        <w:t>jac@cimat.mx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0BA2A6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3F0316EF"/>
    <w:multiLevelType w:val="multilevel"/>
    <w:tmpl w:val="144C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610E27"/>
    <w:multiLevelType w:val="multilevel"/>
    <w:tmpl w:val="31B4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arten Blaauw">
    <w15:presenceInfo w15:providerId="AD" w15:userId="S::3042254@ads.qub.ac.uk::7c0fa796-cea3-4ee0-b86e-c0059a30c9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69BA"/>
    <w:rsid w:val="00026735"/>
    <w:rsid w:val="000639CE"/>
    <w:rsid w:val="001324BE"/>
    <w:rsid w:val="001E0E04"/>
    <w:rsid w:val="001E58A3"/>
    <w:rsid w:val="00203D21"/>
    <w:rsid w:val="00222E80"/>
    <w:rsid w:val="002304BF"/>
    <w:rsid w:val="0027569D"/>
    <w:rsid w:val="003256AF"/>
    <w:rsid w:val="003663DD"/>
    <w:rsid w:val="003677EE"/>
    <w:rsid w:val="003A24B4"/>
    <w:rsid w:val="003E1626"/>
    <w:rsid w:val="003E1871"/>
    <w:rsid w:val="004456D2"/>
    <w:rsid w:val="00480900"/>
    <w:rsid w:val="004C307C"/>
    <w:rsid w:val="004D2621"/>
    <w:rsid w:val="004E29B3"/>
    <w:rsid w:val="004F31EF"/>
    <w:rsid w:val="00561AB2"/>
    <w:rsid w:val="00581F1A"/>
    <w:rsid w:val="00590D07"/>
    <w:rsid w:val="005B7459"/>
    <w:rsid w:val="005F0635"/>
    <w:rsid w:val="00603369"/>
    <w:rsid w:val="006101BC"/>
    <w:rsid w:val="00620BE0"/>
    <w:rsid w:val="006270F8"/>
    <w:rsid w:val="00632803"/>
    <w:rsid w:val="00655030"/>
    <w:rsid w:val="0066694B"/>
    <w:rsid w:val="00667726"/>
    <w:rsid w:val="006B63E8"/>
    <w:rsid w:val="006C5E4B"/>
    <w:rsid w:val="006D7651"/>
    <w:rsid w:val="006F5D06"/>
    <w:rsid w:val="007349EC"/>
    <w:rsid w:val="00744903"/>
    <w:rsid w:val="00754C26"/>
    <w:rsid w:val="00757859"/>
    <w:rsid w:val="00761790"/>
    <w:rsid w:val="00781CCC"/>
    <w:rsid w:val="0078291C"/>
    <w:rsid w:val="00784D58"/>
    <w:rsid w:val="007A33C8"/>
    <w:rsid w:val="007D3F65"/>
    <w:rsid w:val="007E199B"/>
    <w:rsid w:val="00813FDE"/>
    <w:rsid w:val="008236FF"/>
    <w:rsid w:val="008439BB"/>
    <w:rsid w:val="00847000"/>
    <w:rsid w:val="00856316"/>
    <w:rsid w:val="00880092"/>
    <w:rsid w:val="008D4239"/>
    <w:rsid w:val="008D6863"/>
    <w:rsid w:val="00955613"/>
    <w:rsid w:val="009802E6"/>
    <w:rsid w:val="00980C6B"/>
    <w:rsid w:val="009B5ADC"/>
    <w:rsid w:val="009F00C7"/>
    <w:rsid w:val="00A04063"/>
    <w:rsid w:val="00A616A0"/>
    <w:rsid w:val="00A64E7D"/>
    <w:rsid w:val="00A66D2E"/>
    <w:rsid w:val="00A92B8F"/>
    <w:rsid w:val="00AC2F08"/>
    <w:rsid w:val="00AC7FDE"/>
    <w:rsid w:val="00B07047"/>
    <w:rsid w:val="00B12E45"/>
    <w:rsid w:val="00B86B75"/>
    <w:rsid w:val="00B958A6"/>
    <w:rsid w:val="00BC48D5"/>
    <w:rsid w:val="00C04519"/>
    <w:rsid w:val="00C3318B"/>
    <w:rsid w:val="00C36279"/>
    <w:rsid w:val="00CB20A8"/>
    <w:rsid w:val="00CF40FD"/>
    <w:rsid w:val="00D65673"/>
    <w:rsid w:val="00D670D7"/>
    <w:rsid w:val="00DC6128"/>
    <w:rsid w:val="00DD15DE"/>
    <w:rsid w:val="00DE7512"/>
    <w:rsid w:val="00DF35A8"/>
    <w:rsid w:val="00E315A3"/>
    <w:rsid w:val="00E351F5"/>
    <w:rsid w:val="00E37714"/>
    <w:rsid w:val="00E776C3"/>
    <w:rsid w:val="00F254E9"/>
    <w:rsid w:val="00F304AF"/>
    <w:rsid w:val="00F34CFA"/>
    <w:rsid w:val="00F419BE"/>
    <w:rsid w:val="00FB496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7CCED3"/>
  <w15:docId w15:val="{C8D8FD3B-7302-F640-AB53-801260A2C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76179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761790"/>
    <w:rPr>
      <w:rFonts w:ascii="Times New Roman" w:hAnsi="Times New Roman" w:cs="Times New Roman"/>
      <w:sz w:val="18"/>
      <w:szCs w:val="18"/>
    </w:rPr>
  </w:style>
  <w:style w:type="character" w:styleId="CommentReference">
    <w:name w:val="annotation reference"/>
    <w:basedOn w:val="DefaultParagraphFont"/>
    <w:semiHidden/>
    <w:unhideWhenUsed/>
    <w:rsid w:val="00761790"/>
    <w:rPr>
      <w:sz w:val="16"/>
      <w:szCs w:val="16"/>
    </w:rPr>
  </w:style>
  <w:style w:type="paragraph" w:styleId="CommentText">
    <w:name w:val="annotation text"/>
    <w:basedOn w:val="Normal"/>
    <w:link w:val="CommentTextChar"/>
    <w:semiHidden/>
    <w:unhideWhenUsed/>
    <w:rsid w:val="00761790"/>
    <w:rPr>
      <w:sz w:val="20"/>
      <w:szCs w:val="20"/>
    </w:rPr>
  </w:style>
  <w:style w:type="character" w:customStyle="1" w:styleId="CommentTextChar">
    <w:name w:val="Comment Text Char"/>
    <w:basedOn w:val="DefaultParagraphFont"/>
    <w:link w:val="CommentText"/>
    <w:semiHidden/>
    <w:rsid w:val="00761790"/>
    <w:rPr>
      <w:sz w:val="20"/>
      <w:szCs w:val="20"/>
    </w:rPr>
  </w:style>
  <w:style w:type="paragraph" w:styleId="CommentSubject">
    <w:name w:val="annotation subject"/>
    <w:basedOn w:val="CommentText"/>
    <w:next w:val="CommentText"/>
    <w:link w:val="CommentSubjectChar"/>
    <w:semiHidden/>
    <w:unhideWhenUsed/>
    <w:rsid w:val="00761790"/>
    <w:rPr>
      <w:b/>
      <w:bCs/>
    </w:rPr>
  </w:style>
  <w:style w:type="character" w:customStyle="1" w:styleId="CommentSubjectChar">
    <w:name w:val="Comment Subject Char"/>
    <w:basedOn w:val="CommentTextChar"/>
    <w:link w:val="CommentSubject"/>
    <w:semiHidden/>
    <w:rsid w:val="00761790"/>
    <w:rPr>
      <w:b/>
      <w:bCs/>
      <w:sz w:val="20"/>
      <w:szCs w:val="20"/>
    </w:rPr>
  </w:style>
  <w:style w:type="character" w:styleId="UnresolvedMention">
    <w:name w:val="Unresolved Mention"/>
    <w:basedOn w:val="DefaultParagraphFont"/>
    <w:uiPriority w:val="99"/>
    <w:semiHidden/>
    <w:unhideWhenUsed/>
    <w:rsid w:val="00761790"/>
    <w:rPr>
      <w:color w:val="605E5C"/>
      <w:shd w:val="clear" w:color="auto" w:fill="E1DFDD"/>
    </w:rPr>
  </w:style>
  <w:style w:type="paragraph" w:styleId="Revision">
    <w:name w:val="Revision"/>
    <w:hidden/>
    <w:semiHidden/>
    <w:rsid w:val="00E351F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119150">
      <w:bodyDiv w:val="1"/>
      <w:marLeft w:val="0"/>
      <w:marRight w:val="0"/>
      <w:marTop w:val="0"/>
      <w:marBottom w:val="0"/>
      <w:divBdr>
        <w:top w:val="none" w:sz="0" w:space="0" w:color="auto"/>
        <w:left w:val="none" w:sz="0" w:space="0" w:color="auto"/>
        <w:bottom w:val="none" w:sz="0" w:space="0" w:color="auto"/>
        <w:right w:val="none" w:sz="0" w:space="0" w:color="auto"/>
      </w:divBdr>
    </w:div>
    <w:div w:id="10069054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hyperlink" Target="https://doi.org/10.1016/j.quageo.2020.101106" TargetMode="External"/><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hyperlink" Target="https://doi.org/10.1029/JZ069i012p02597" TargetMode="External"/><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hyperlink" Target="https://doi.org/10.1007/s13253-018-0328-7"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016/S0341-8162(78)80002-2" TargetMode="External"/><Relationship Id="rId20" Type="http://schemas.openxmlformats.org/officeDocument/2006/relationships/hyperlink" Target="https://doi.org/10.1007/BF0021946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hyperlink" Target="https://doi.org/10.1016/j.quageo.2014.06.002" TargetMode="External"/><Relationship Id="rId5" Type="http://schemas.openxmlformats.org/officeDocument/2006/relationships/footnotes" Target="footnotes.xml"/><Relationship Id="rId15" Type="http://schemas.openxmlformats.org/officeDocument/2006/relationships/hyperlink" Target="https://doi.org/10.1177/0959683607085598" TargetMode="External"/><Relationship Id="rId23" Type="http://schemas.openxmlformats.org/officeDocument/2006/relationships/hyperlink" Target="https://doi.org/10.1016/j.gca.2010.12.024" TargetMode="External"/><Relationship Id="rId10" Type="http://schemas.microsoft.com/office/2018/08/relationships/commentsExtensible" Target="commentsExtensible.xml"/><Relationship Id="rId19" Type="http://schemas.openxmlformats.org/officeDocument/2006/relationships/hyperlink" Target="https://doi.org/10.1016/j.quageo.2020.101093"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emf"/><Relationship Id="rId22" Type="http://schemas.openxmlformats.org/officeDocument/2006/relationships/hyperlink" Target="https://doi.org/10.1016/j.quageo.2019.04.003"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19</Pages>
  <Words>5504</Words>
  <Characters>27085</Characters>
  <Application>Microsoft Office Word</Application>
  <DocSecurity>0</DocSecurity>
  <Lines>967</Lines>
  <Paragraphs>603</Paragraphs>
  <ScaleCrop>false</ScaleCrop>
  <HeadingPairs>
    <vt:vector size="2" baseType="variant">
      <vt:variant>
        <vt:lpstr>Title</vt:lpstr>
      </vt:variant>
      <vt:variant>
        <vt:i4>1</vt:i4>
      </vt:variant>
    </vt:vector>
  </HeadingPairs>
  <TitlesOfParts>
    <vt:vector size="1" baseType="lpstr">
      <vt:lpstr>Using ^{210}Pb Simulations for model Comparison and analysing</vt:lpstr>
    </vt:vector>
  </TitlesOfParts>
  <Company/>
  <LinksUpToDate>false</LinksUpToDate>
  <CharactersWithSpaces>31986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^{210}Pb Simulations for model Comparison and analysing</dc:title>
  <dc:creator>Marco A Aquino-López; Nicole K. Sanderson; Maarten Blaauw; J Andrés Christen</dc:creator>
  <cp:keywords/>
  <cp:lastModifiedBy>Maarten Blaauw</cp:lastModifiedBy>
  <cp:revision>76</cp:revision>
  <dcterms:created xsi:type="dcterms:W3CDTF">2020-11-07T11:57:00Z</dcterms:created>
  <dcterms:modified xsi:type="dcterms:W3CDTF">2020-11-08T18:21:00Z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 </vt:lpwstr>
  </property>
</Properties>
</file>